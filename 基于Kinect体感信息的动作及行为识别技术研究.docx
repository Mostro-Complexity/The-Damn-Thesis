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3ED085" w14:textId="77777777" w:rsidR="00D8052C" w:rsidRDefault="00D8052C">
      <w:pPr>
        <w:jc w:val="center"/>
        <w:rPr>
          <w:rFonts w:ascii="隶书" w:eastAsia="隶书"/>
          <w:b/>
          <w:sz w:val="18"/>
          <w:szCs w:val="18"/>
        </w:rPr>
      </w:pPr>
      <w:bookmarkStart w:id="0" w:name="_GoBack"/>
      <w:bookmarkEnd w:id="0"/>
      <w:r>
        <w:rPr>
          <w:rFonts w:ascii="隶书" w:eastAsia="隶书" w:hint="eastAsia"/>
          <w:b/>
          <w:sz w:val="48"/>
          <w:szCs w:val="48"/>
        </w:rPr>
        <w:t>南 京 师 范 大 学</w:t>
      </w:r>
    </w:p>
    <w:p w14:paraId="5CD24712" w14:textId="77777777" w:rsidR="00D8052C" w:rsidRDefault="00D8052C">
      <w:pPr>
        <w:jc w:val="center"/>
        <w:rPr>
          <w:rFonts w:ascii="隶书" w:eastAsia="隶书"/>
          <w:b/>
          <w:sz w:val="18"/>
          <w:szCs w:val="18"/>
        </w:rPr>
      </w:pPr>
    </w:p>
    <w:p w14:paraId="09FD65B1" w14:textId="77777777" w:rsidR="00D8052C" w:rsidRDefault="00D8052C">
      <w:pPr>
        <w:jc w:val="center"/>
        <w:rPr>
          <w:rFonts w:ascii="黑体" w:eastAsia="黑体"/>
          <w:b/>
          <w:sz w:val="72"/>
          <w:szCs w:val="72"/>
        </w:rPr>
      </w:pPr>
      <w:r>
        <w:rPr>
          <w:rFonts w:ascii="黑体" w:eastAsia="黑体" w:hint="eastAsia"/>
          <w:b/>
          <w:sz w:val="72"/>
          <w:szCs w:val="72"/>
        </w:rPr>
        <w:t>毕 业 设 计（论 文）</w:t>
      </w:r>
    </w:p>
    <w:p w14:paraId="5932FD35" w14:textId="77777777" w:rsidR="00D8052C" w:rsidRDefault="00D8052C">
      <w:pPr>
        <w:jc w:val="center"/>
        <w:rPr>
          <w:rFonts w:ascii="黑体" w:eastAsia="黑体"/>
          <w:b/>
          <w:sz w:val="52"/>
          <w:szCs w:val="52"/>
        </w:rPr>
      </w:pPr>
      <w:r>
        <w:rPr>
          <w:rFonts w:ascii="黑体" w:eastAsia="黑体" w:hint="eastAsia"/>
          <w:b/>
          <w:sz w:val="52"/>
          <w:szCs w:val="52"/>
        </w:rPr>
        <w:t>（</w:t>
      </w:r>
      <w:r w:rsidRPr="00690C16">
        <w:rPr>
          <w:rFonts w:eastAsia="黑体"/>
          <w:b/>
          <w:sz w:val="52"/>
          <w:szCs w:val="52"/>
        </w:rPr>
        <w:t>201</w:t>
      </w:r>
      <w:r w:rsidR="005F7E5F">
        <w:rPr>
          <w:rFonts w:eastAsia="黑体"/>
          <w:b/>
          <w:sz w:val="52"/>
          <w:szCs w:val="52"/>
        </w:rPr>
        <w:t>9</w:t>
      </w:r>
      <w:r>
        <w:rPr>
          <w:rFonts w:ascii="黑体" w:eastAsia="黑体" w:hint="eastAsia"/>
          <w:b/>
          <w:sz w:val="52"/>
          <w:szCs w:val="52"/>
        </w:rPr>
        <w:t>届）</w:t>
      </w:r>
    </w:p>
    <w:p w14:paraId="1428C627" w14:textId="77777777" w:rsidR="00D8052C" w:rsidRDefault="00D8052C">
      <w:pPr>
        <w:jc w:val="center"/>
        <w:rPr>
          <w:rFonts w:ascii="黑体" w:eastAsia="黑体"/>
          <w:sz w:val="52"/>
          <w:szCs w:val="52"/>
        </w:rPr>
      </w:pPr>
    </w:p>
    <w:p w14:paraId="7B468F38" w14:textId="77777777" w:rsidR="00D8052C" w:rsidRDefault="00917904">
      <w:pPr>
        <w:jc w:val="center"/>
      </w:pPr>
      <w:r>
        <w:rPr>
          <w:noProof/>
        </w:rPr>
        <w:drawing>
          <wp:inline distT="0" distB="0" distL="0" distR="0" wp14:anchorId="5124D340" wp14:editId="0CC913AC">
            <wp:extent cx="1840230" cy="1905000"/>
            <wp:effectExtent l="0" t="0" r="0" b="0"/>
            <wp:docPr id="1" name="图片 1" descr="校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标-2"/>
                    <pic:cNvPicPr>
                      <a:picLocks noChangeAspect="1" noChangeArrowheads="1"/>
                    </pic:cNvPicPr>
                  </pic:nvPicPr>
                  <pic:blipFill>
                    <a:blip r:embed="rId8" cstate="print">
                      <a:lum contrast="30000"/>
                      <a:extLst>
                        <a:ext uri="{28A0092B-C50C-407E-A947-70E740481C1C}">
                          <a14:useLocalDpi xmlns:a14="http://schemas.microsoft.com/office/drawing/2010/main" val="0"/>
                        </a:ext>
                      </a:extLst>
                    </a:blip>
                    <a:srcRect/>
                    <a:stretch>
                      <a:fillRect/>
                    </a:stretch>
                  </pic:blipFill>
                  <pic:spPr bwMode="auto">
                    <a:xfrm>
                      <a:off x="0" y="0"/>
                      <a:ext cx="1840230" cy="1905000"/>
                    </a:xfrm>
                    <a:prstGeom prst="rect">
                      <a:avLst/>
                    </a:prstGeom>
                    <a:noFill/>
                    <a:ln>
                      <a:noFill/>
                    </a:ln>
                  </pic:spPr>
                </pic:pic>
              </a:graphicData>
            </a:graphic>
          </wp:inline>
        </w:drawing>
      </w:r>
    </w:p>
    <w:p w14:paraId="5CF15B5E" w14:textId="77777777" w:rsidR="00D8052C" w:rsidRDefault="00D8052C">
      <w:pPr>
        <w:jc w:val="center"/>
      </w:pPr>
    </w:p>
    <w:tbl>
      <w:tblPr>
        <w:tblW w:w="0" w:type="dxa"/>
        <w:jc w:val="center"/>
        <w:tblLook w:val="04A0" w:firstRow="1" w:lastRow="0" w:firstColumn="1" w:lastColumn="0" w:noHBand="0" w:noVBand="1"/>
      </w:tblPr>
      <w:tblGrid>
        <w:gridCol w:w="1745"/>
        <w:gridCol w:w="1998"/>
        <w:gridCol w:w="1546"/>
        <w:gridCol w:w="2126"/>
      </w:tblGrid>
      <w:tr w:rsidR="00CA05AB" w:rsidRPr="00CA05AB" w14:paraId="706E1F74" w14:textId="77777777" w:rsidTr="00CA05AB">
        <w:trPr>
          <w:jc w:val="center"/>
        </w:trPr>
        <w:tc>
          <w:tcPr>
            <w:tcW w:w="1745" w:type="dxa"/>
            <w:shd w:val="clear" w:color="auto" w:fill="auto"/>
          </w:tcPr>
          <w:p w14:paraId="324B0116"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题 </w:t>
            </w:r>
            <w:r w:rsidRPr="00CA05AB">
              <w:rPr>
                <w:rFonts w:ascii="黑体" w:eastAsia="黑体" w:hAnsi="黑体"/>
                <w:b/>
                <w:bCs/>
                <w:sz w:val="32"/>
                <w:szCs w:val="32"/>
              </w:rPr>
              <w:t xml:space="preserve">   </w:t>
            </w:r>
            <w:r w:rsidRPr="00CA05AB">
              <w:rPr>
                <w:rFonts w:ascii="黑体" w:eastAsia="黑体" w:hAnsi="黑体" w:hint="eastAsia"/>
                <w:b/>
                <w:bCs/>
                <w:sz w:val="32"/>
                <w:szCs w:val="32"/>
              </w:rPr>
              <w:t>目：</w:t>
            </w:r>
          </w:p>
        </w:tc>
        <w:tc>
          <w:tcPr>
            <w:tcW w:w="5670" w:type="dxa"/>
            <w:gridSpan w:val="3"/>
            <w:tcBorders>
              <w:bottom w:val="single" w:sz="4" w:space="0" w:color="auto"/>
            </w:tcBorders>
            <w:shd w:val="clear" w:color="auto" w:fill="auto"/>
          </w:tcPr>
          <w:p w14:paraId="285006A4" w14:textId="77777777" w:rsidR="00E211D4" w:rsidRDefault="00CA05AB" w:rsidP="00E211D4">
            <w:pPr>
              <w:spacing w:line="720" w:lineRule="exact"/>
              <w:jc w:val="center"/>
              <w:rPr>
                <w:rFonts w:ascii="黑体" w:eastAsia="黑体" w:hAnsi="黑体"/>
                <w:bCs/>
                <w:sz w:val="32"/>
                <w:szCs w:val="32"/>
              </w:rPr>
            </w:pPr>
            <w:r w:rsidRPr="00CA05AB">
              <w:rPr>
                <w:rFonts w:ascii="黑体" w:eastAsia="黑体" w:hAnsi="黑体" w:hint="eastAsia"/>
                <w:bCs/>
                <w:sz w:val="32"/>
                <w:szCs w:val="32"/>
              </w:rPr>
              <w:t>基于</w:t>
            </w:r>
            <w:r w:rsidR="001F24A3">
              <w:rPr>
                <w:rFonts w:ascii="黑体" w:eastAsia="黑体" w:hAnsi="黑体" w:hint="eastAsia"/>
                <w:bCs/>
                <w:sz w:val="32"/>
                <w:szCs w:val="32"/>
              </w:rPr>
              <w:t>Kinect体感信息的动作及行为</w:t>
            </w:r>
          </w:p>
          <w:p w14:paraId="02757DF7" w14:textId="48957255" w:rsidR="00CA05AB" w:rsidRPr="001F24A3" w:rsidRDefault="001F24A3" w:rsidP="00E211D4">
            <w:pPr>
              <w:spacing w:line="720" w:lineRule="exact"/>
              <w:jc w:val="center"/>
              <w:rPr>
                <w:rFonts w:ascii="黑体" w:eastAsia="黑体" w:hAnsi="黑体"/>
                <w:bCs/>
                <w:sz w:val="32"/>
                <w:szCs w:val="32"/>
              </w:rPr>
            </w:pPr>
            <w:r>
              <w:rPr>
                <w:rFonts w:ascii="黑体" w:eastAsia="黑体" w:hAnsi="黑体" w:hint="eastAsia"/>
                <w:bCs/>
                <w:sz w:val="32"/>
                <w:szCs w:val="32"/>
              </w:rPr>
              <w:t>识别技术研究</w:t>
            </w:r>
          </w:p>
        </w:tc>
      </w:tr>
      <w:tr w:rsidR="00CA05AB" w:rsidRPr="00CA05AB" w14:paraId="7BA67AC6" w14:textId="77777777" w:rsidTr="008D18A3">
        <w:trPr>
          <w:jc w:val="center"/>
        </w:trPr>
        <w:tc>
          <w:tcPr>
            <w:tcW w:w="1745" w:type="dxa"/>
            <w:shd w:val="clear" w:color="auto" w:fill="auto"/>
          </w:tcPr>
          <w:p w14:paraId="4BB9A439"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学 </w:t>
            </w:r>
            <w:r w:rsidRPr="00CA05AB">
              <w:rPr>
                <w:rFonts w:ascii="黑体" w:eastAsia="黑体" w:hAnsi="黑体"/>
                <w:b/>
                <w:bCs/>
                <w:sz w:val="32"/>
                <w:szCs w:val="32"/>
              </w:rPr>
              <w:t xml:space="preserve">   </w:t>
            </w:r>
            <w:r w:rsidRPr="00CA05AB">
              <w:rPr>
                <w:rFonts w:ascii="黑体" w:eastAsia="黑体" w:hAnsi="黑体" w:hint="eastAsia"/>
                <w:b/>
                <w:bCs/>
                <w:sz w:val="32"/>
                <w:szCs w:val="32"/>
              </w:rPr>
              <w:t>院：</w:t>
            </w:r>
          </w:p>
        </w:tc>
        <w:tc>
          <w:tcPr>
            <w:tcW w:w="5670" w:type="dxa"/>
            <w:gridSpan w:val="3"/>
            <w:tcBorders>
              <w:bottom w:val="single" w:sz="4" w:space="0" w:color="auto"/>
            </w:tcBorders>
            <w:shd w:val="clear" w:color="auto" w:fill="auto"/>
          </w:tcPr>
          <w:p w14:paraId="2BDDEBA9" w14:textId="77777777" w:rsidR="00CA05AB" w:rsidRPr="00CA05AB"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计算机科学与技术学院</w:t>
            </w:r>
          </w:p>
        </w:tc>
      </w:tr>
      <w:tr w:rsidR="00CA05AB" w:rsidRPr="00CA05AB" w14:paraId="42FEB966" w14:textId="77777777" w:rsidTr="008D18A3">
        <w:trPr>
          <w:jc w:val="center"/>
        </w:trPr>
        <w:tc>
          <w:tcPr>
            <w:tcW w:w="1745" w:type="dxa"/>
            <w:shd w:val="clear" w:color="auto" w:fill="auto"/>
          </w:tcPr>
          <w:p w14:paraId="3CC0E99A"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专</w:t>
            </w:r>
            <w:r w:rsidRPr="00CA05AB">
              <w:rPr>
                <w:rFonts w:ascii="黑体" w:eastAsia="黑体" w:hAnsi="黑体"/>
                <w:b/>
                <w:bCs/>
                <w:sz w:val="32"/>
                <w:szCs w:val="32"/>
              </w:rPr>
              <w:t xml:space="preserve">    </w:t>
            </w:r>
            <w:r w:rsidRPr="00CA05AB">
              <w:rPr>
                <w:rFonts w:ascii="黑体" w:eastAsia="黑体" w:hAnsi="黑体" w:hint="eastAsia"/>
                <w:b/>
                <w:bCs/>
                <w:sz w:val="32"/>
                <w:szCs w:val="32"/>
              </w:rPr>
              <w:t>业：</w:t>
            </w:r>
          </w:p>
        </w:tc>
        <w:tc>
          <w:tcPr>
            <w:tcW w:w="5670" w:type="dxa"/>
            <w:gridSpan w:val="3"/>
            <w:tcBorders>
              <w:top w:val="single" w:sz="4" w:space="0" w:color="auto"/>
              <w:bottom w:val="single" w:sz="4" w:space="0" w:color="auto"/>
            </w:tcBorders>
            <w:shd w:val="clear" w:color="auto" w:fill="auto"/>
          </w:tcPr>
          <w:p w14:paraId="4FCE9388" w14:textId="77777777" w:rsidR="00CA05AB" w:rsidRPr="00CA05AB"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计算机科学与技术</w:t>
            </w:r>
          </w:p>
        </w:tc>
      </w:tr>
      <w:tr w:rsidR="00CA05AB" w:rsidRPr="00CA05AB" w14:paraId="3CF16D7C" w14:textId="77777777" w:rsidTr="008D18A3">
        <w:trPr>
          <w:jc w:val="center"/>
        </w:trPr>
        <w:tc>
          <w:tcPr>
            <w:tcW w:w="1745" w:type="dxa"/>
            <w:shd w:val="clear" w:color="auto" w:fill="auto"/>
          </w:tcPr>
          <w:p w14:paraId="411B5499"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姓 </w:t>
            </w:r>
            <w:r w:rsidRPr="00CA05AB">
              <w:rPr>
                <w:rFonts w:ascii="黑体" w:eastAsia="黑体" w:hAnsi="黑体"/>
                <w:b/>
                <w:bCs/>
                <w:sz w:val="32"/>
                <w:szCs w:val="32"/>
              </w:rPr>
              <w:t xml:space="preserve">   </w:t>
            </w:r>
            <w:r w:rsidRPr="00CA05AB">
              <w:rPr>
                <w:rFonts w:ascii="黑体" w:eastAsia="黑体" w:hAnsi="黑体" w:hint="eastAsia"/>
                <w:b/>
                <w:bCs/>
                <w:sz w:val="32"/>
                <w:szCs w:val="32"/>
              </w:rPr>
              <w:t>名：</w:t>
            </w:r>
          </w:p>
        </w:tc>
        <w:tc>
          <w:tcPr>
            <w:tcW w:w="5670" w:type="dxa"/>
            <w:gridSpan w:val="3"/>
            <w:tcBorders>
              <w:bottom w:val="single" w:sz="4" w:space="0" w:color="auto"/>
            </w:tcBorders>
            <w:shd w:val="clear" w:color="auto" w:fill="auto"/>
          </w:tcPr>
          <w:p w14:paraId="5089438E" w14:textId="77777777" w:rsidR="00CA05AB" w:rsidRPr="00CA05AB" w:rsidRDefault="004C1152" w:rsidP="00CA05AB">
            <w:pPr>
              <w:spacing w:line="720" w:lineRule="exact"/>
              <w:jc w:val="center"/>
              <w:rPr>
                <w:rFonts w:ascii="黑体" w:eastAsia="黑体" w:hAnsi="黑体"/>
                <w:bCs/>
                <w:sz w:val="32"/>
                <w:szCs w:val="32"/>
              </w:rPr>
            </w:pPr>
            <w:r>
              <w:rPr>
                <w:rFonts w:ascii="黑体" w:eastAsia="黑体" w:hAnsi="黑体" w:hint="eastAsia"/>
                <w:bCs/>
                <w:sz w:val="32"/>
                <w:szCs w:val="32"/>
              </w:rPr>
              <w:t>仇思宇</w:t>
            </w:r>
          </w:p>
        </w:tc>
      </w:tr>
      <w:tr w:rsidR="00CA05AB" w:rsidRPr="00CA05AB" w14:paraId="5A1C5593" w14:textId="77777777" w:rsidTr="008D18A3">
        <w:trPr>
          <w:jc w:val="center"/>
        </w:trPr>
        <w:tc>
          <w:tcPr>
            <w:tcW w:w="1745" w:type="dxa"/>
            <w:shd w:val="clear" w:color="auto" w:fill="auto"/>
          </w:tcPr>
          <w:p w14:paraId="15021227"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学 </w:t>
            </w:r>
            <w:r w:rsidRPr="00CA05AB">
              <w:rPr>
                <w:rFonts w:ascii="黑体" w:eastAsia="黑体" w:hAnsi="黑体"/>
                <w:b/>
                <w:bCs/>
                <w:sz w:val="32"/>
                <w:szCs w:val="32"/>
              </w:rPr>
              <w:t xml:space="preserve"> </w:t>
            </w:r>
            <w:r>
              <w:rPr>
                <w:rFonts w:ascii="黑体" w:eastAsia="黑体" w:hAnsi="黑体"/>
                <w:b/>
                <w:bCs/>
                <w:sz w:val="32"/>
                <w:szCs w:val="32"/>
              </w:rPr>
              <w:t xml:space="preserve"> </w:t>
            </w:r>
            <w:r w:rsidRPr="00CA05AB">
              <w:rPr>
                <w:rFonts w:ascii="黑体" w:eastAsia="黑体" w:hAnsi="黑体"/>
                <w:b/>
                <w:bCs/>
                <w:sz w:val="32"/>
                <w:szCs w:val="32"/>
              </w:rPr>
              <w:t xml:space="preserve"> </w:t>
            </w:r>
            <w:r w:rsidRPr="00CA05AB">
              <w:rPr>
                <w:rFonts w:ascii="黑体" w:eastAsia="黑体" w:hAnsi="黑体" w:hint="eastAsia"/>
                <w:b/>
                <w:bCs/>
                <w:sz w:val="32"/>
                <w:szCs w:val="32"/>
              </w:rPr>
              <w:t>号：</w:t>
            </w:r>
          </w:p>
        </w:tc>
        <w:tc>
          <w:tcPr>
            <w:tcW w:w="1998" w:type="dxa"/>
            <w:tcBorders>
              <w:bottom w:val="single" w:sz="4" w:space="0" w:color="auto"/>
            </w:tcBorders>
            <w:shd w:val="clear" w:color="auto" w:fill="auto"/>
          </w:tcPr>
          <w:p w14:paraId="0B7F2F6C" w14:textId="77777777" w:rsidR="00CA05AB" w:rsidRPr="00CA05AB" w:rsidRDefault="00CA05AB" w:rsidP="00632839">
            <w:pPr>
              <w:spacing w:line="720" w:lineRule="exact"/>
              <w:ind w:firstLineChars="200" w:firstLine="640"/>
              <w:jc w:val="center"/>
              <w:rPr>
                <w:rFonts w:ascii="黑体" w:eastAsia="黑体" w:hAnsi="黑体"/>
                <w:bCs/>
                <w:sz w:val="32"/>
                <w:szCs w:val="32"/>
              </w:rPr>
            </w:pPr>
          </w:p>
        </w:tc>
        <w:tc>
          <w:tcPr>
            <w:tcW w:w="1546" w:type="dxa"/>
            <w:shd w:val="clear" w:color="auto" w:fill="auto"/>
          </w:tcPr>
          <w:p w14:paraId="294B0020" w14:textId="77777777" w:rsidR="00CA05AB" w:rsidRPr="00632839" w:rsidRDefault="00632839" w:rsidP="00632839">
            <w:pPr>
              <w:spacing w:line="720" w:lineRule="exact"/>
              <w:jc w:val="center"/>
              <w:rPr>
                <w:rFonts w:eastAsia="黑体"/>
                <w:bCs/>
                <w:sz w:val="32"/>
                <w:szCs w:val="32"/>
              </w:rPr>
            </w:pPr>
            <w:r w:rsidRPr="00632839">
              <w:rPr>
                <w:rFonts w:eastAsia="黑体" w:hint="eastAsia"/>
                <w:bCs/>
                <w:sz w:val="32"/>
                <w:szCs w:val="32"/>
              </w:rPr>
              <w:t>2</w:t>
            </w:r>
            <w:r w:rsidRPr="00632839">
              <w:rPr>
                <w:rFonts w:eastAsia="黑体"/>
                <w:bCs/>
                <w:sz w:val="32"/>
                <w:szCs w:val="32"/>
              </w:rPr>
              <w:t>1150611</w:t>
            </w:r>
          </w:p>
        </w:tc>
        <w:tc>
          <w:tcPr>
            <w:tcW w:w="2126" w:type="dxa"/>
            <w:tcBorders>
              <w:bottom w:val="single" w:sz="4" w:space="0" w:color="auto"/>
            </w:tcBorders>
            <w:shd w:val="clear" w:color="auto" w:fill="auto"/>
          </w:tcPr>
          <w:p w14:paraId="3D50A6D0" w14:textId="77777777" w:rsidR="00CA05AB" w:rsidRPr="00CA05AB" w:rsidRDefault="00CA05AB" w:rsidP="00632839">
            <w:pPr>
              <w:spacing w:line="720" w:lineRule="exact"/>
              <w:rPr>
                <w:rFonts w:ascii="黑体" w:eastAsia="黑体" w:hAnsi="黑体"/>
                <w:noProof/>
                <w:sz w:val="32"/>
                <w:szCs w:val="32"/>
              </w:rPr>
            </w:pPr>
          </w:p>
        </w:tc>
      </w:tr>
      <w:tr w:rsidR="00CA05AB" w:rsidRPr="00CA05AB" w14:paraId="2B6D6A7E" w14:textId="77777777" w:rsidTr="008D18A3">
        <w:trPr>
          <w:jc w:val="center"/>
        </w:trPr>
        <w:tc>
          <w:tcPr>
            <w:tcW w:w="1745" w:type="dxa"/>
            <w:shd w:val="clear" w:color="auto" w:fill="auto"/>
          </w:tcPr>
          <w:p w14:paraId="0C0BC458"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指导教师：</w:t>
            </w:r>
          </w:p>
        </w:tc>
        <w:tc>
          <w:tcPr>
            <w:tcW w:w="5670" w:type="dxa"/>
            <w:gridSpan w:val="3"/>
            <w:tcBorders>
              <w:top w:val="single" w:sz="4" w:space="0" w:color="auto"/>
              <w:bottom w:val="single" w:sz="4" w:space="0" w:color="auto"/>
            </w:tcBorders>
            <w:shd w:val="clear" w:color="auto" w:fill="auto"/>
          </w:tcPr>
          <w:p w14:paraId="3A781293" w14:textId="77777777" w:rsidR="00CA05AB" w:rsidRPr="00CA05AB" w:rsidRDefault="004C1152" w:rsidP="008D18A3">
            <w:pPr>
              <w:spacing w:line="720" w:lineRule="exact"/>
              <w:jc w:val="center"/>
              <w:rPr>
                <w:rFonts w:ascii="黑体" w:eastAsia="黑体" w:hAnsi="黑体"/>
                <w:b/>
                <w:bCs/>
                <w:sz w:val="32"/>
                <w:szCs w:val="32"/>
              </w:rPr>
            </w:pPr>
            <w:r>
              <w:rPr>
                <w:rFonts w:ascii="黑体" w:eastAsia="黑体" w:hAnsi="黑体" w:hint="eastAsia"/>
                <w:b/>
                <w:bCs/>
                <w:sz w:val="32"/>
                <w:szCs w:val="32"/>
              </w:rPr>
              <w:t>宋凤义</w:t>
            </w:r>
          </w:p>
        </w:tc>
      </w:tr>
    </w:tbl>
    <w:p w14:paraId="1F9B3C7E" w14:textId="77777777" w:rsidR="00AB7A01" w:rsidRPr="008601B7" w:rsidRDefault="00AB7A01" w:rsidP="008601B7">
      <w:pPr>
        <w:rPr>
          <w:rFonts w:ascii="宋体" w:hAnsi="宋体"/>
          <w:b/>
          <w:sz w:val="28"/>
          <w:szCs w:val="28"/>
        </w:rPr>
      </w:pPr>
    </w:p>
    <w:p w14:paraId="216C63A6" w14:textId="77777777" w:rsidR="00D8052C" w:rsidRPr="005F7E5F" w:rsidRDefault="00D8052C">
      <w:pPr>
        <w:jc w:val="center"/>
        <w:rPr>
          <w:sz w:val="32"/>
          <w:szCs w:val="32"/>
        </w:rPr>
      </w:pPr>
      <w:r w:rsidRPr="005F7E5F">
        <w:rPr>
          <w:rFonts w:ascii="宋体" w:hAnsi="宋体" w:hint="eastAsia"/>
          <w:b/>
          <w:sz w:val="32"/>
          <w:szCs w:val="32"/>
        </w:rPr>
        <w:t>南京师范大学教务处   制</w:t>
      </w:r>
    </w:p>
    <w:p w14:paraId="2F4664A0" w14:textId="2ADE8BDD" w:rsidR="00D8052C" w:rsidRDefault="00D8052C" w:rsidP="0029057E">
      <w:pPr>
        <w:pStyle w:val="1"/>
        <w:spacing w:beforeLines="50" w:before="156" w:afterLines="50" w:after="156" w:line="360" w:lineRule="auto"/>
        <w:jc w:val="center"/>
        <w:rPr>
          <w:rFonts w:ascii="宋体" w:hAnsi="宋体"/>
          <w:sz w:val="32"/>
          <w:szCs w:val="32"/>
        </w:rPr>
      </w:pPr>
      <w:bookmarkStart w:id="1" w:name="_Toc294096647"/>
      <w:bookmarkStart w:id="2" w:name="_Toc6074236"/>
      <w:r w:rsidRPr="00992CB9">
        <w:rPr>
          <w:rFonts w:ascii="宋体" w:hAnsi="宋体"/>
          <w:sz w:val="32"/>
          <w:szCs w:val="32"/>
        </w:rPr>
        <w:lastRenderedPageBreak/>
        <w:t>摘</w:t>
      </w:r>
      <w:r w:rsidR="00AB7A01" w:rsidRPr="00992CB9">
        <w:rPr>
          <w:rFonts w:ascii="宋体" w:hAnsi="宋体" w:hint="eastAsia"/>
          <w:sz w:val="32"/>
          <w:szCs w:val="32"/>
        </w:rPr>
        <w:t xml:space="preserve">   </w:t>
      </w:r>
      <w:r w:rsidRPr="00992CB9">
        <w:rPr>
          <w:rFonts w:ascii="宋体" w:hAnsi="宋体"/>
          <w:sz w:val="32"/>
          <w:szCs w:val="32"/>
        </w:rPr>
        <w:t>要</w:t>
      </w:r>
      <w:bookmarkEnd w:id="1"/>
      <w:bookmarkEnd w:id="2"/>
    </w:p>
    <w:p w14:paraId="6A253565" w14:textId="3F23C2BE" w:rsidR="003F4716" w:rsidRDefault="003F4716" w:rsidP="003F4716">
      <w:pPr>
        <w:ind w:firstLineChars="200" w:firstLine="480"/>
        <w:rPr>
          <w:sz w:val="24"/>
          <w:szCs w:val="24"/>
        </w:rPr>
      </w:pPr>
      <w:ins w:id="3" w:author="qiu siyu" w:date="2019-04-09T22:11:00Z">
        <w:r>
          <w:rPr>
            <w:rFonts w:hint="eastAsia"/>
            <w:sz w:val="24"/>
            <w:szCs w:val="24"/>
          </w:rPr>
          <w:t>随着</w:t>
        </w:r>
      </w:ins>
      <w:ins w:id="4" w:author="qiu siyu" w:date="2019-04-09T22:12:00Z">
        <w:r>
          <w:rPr>
            <w:rFonts w:hint="eastAsia"/>
            <w:sz w:val="24"/>
            <w:szCs w:val="24"/>
          </w:rPr>
          <w:t>高分辨率彩色传感器的</w:t>
        </w:r>
      </w:ins>
      <w:ins w:id="5" w:author="qiu siyu" w:date="2019-04-09T22:24:00Z">
        <w:r>
          <w:rPr>
            <w:rFonts w:hint="eastAsia"/>
            <w:sz w:val="24"/>
            <w:szCs w:val="24"/>
          </w:rPr>
          <w:t>进步</w:t>
        </w:r>
      </w:ins>
      <w:ins w:id="6" w:author="qiu siyu" w:date="2019-04-09T22:12:00Z">
        <w:r>
          <w:rPr>
            <w:rFonts w:hint="eastAsia"/>
            <w:sz w:val="24"/>
            <w:szCs w:val="24"/>
          </w:rPr>
          <w:t>，以及姿态</w:t>
        </w:r>
      </w:ins>
      <w:r w:rsidR="00E03F0B">
        <w:rPr>
          <w:rFonts w:hint="eastAsia"/>
          <w:sz w:val="24"/>
          <w:szCs w:val="24"/>
        </w:rPr>
        <w:t>和</w:t>
      </w:r>
      <w:ins w:id="7" w:author="qiu siyu" w:date="2019-04-09T22:12:00Z">
        <w:r>
          <w:rPr>
            <w:rFonts w:hint="eastAsia"/>
            <w:sz w:val="24"/>
            <w:szCs w:val="24"/>
          </w:rPr>
          <w:t>动作识别</w:t>
        </w:r>
      </w:ins>
      <w:ins w:id="8" w:author="qiu siyu" w:date="2019-04-09T22:13:00Z">
        <w:r>
          <w:rPr>
            <w:rFonts w:hint="eastAsia"/>
            <w:sz w:val="24"/>
            <w:szCs w:val="24"/>
          </w:rPr>
          <w:t>相关</w:t>
        </w:r>
      </w:ins>
      <w:r w:rsidR="000016D1">
        <w:rPr>
          <w:rFonts w:hint="eastAsia"/>
          <w:sz w:val="24"/>
          <w:szCs w:val="24"/>
        </w:rPr>
        <w:t>机器学习</w:t>
      </w:r>
      <w:ins w:id="9" w:author="qiu siyu" w:date="2019-04-09T22:13:00Z">
        <w:r>
          <w:rPr>
            <w:rFonts w:hint="eastAsia"/>
            <w:sz w:val="24"/>
            <w:szCs w:val="24"/>
          </w:rPr>
          <w:t>技术的发展。</w:t>
        </w:r>
      </w:ins>
      <w:ins w:id="10" w:author="qiu siyu" w:date="2019-04-09T22:16:00Z">
        <w:r>
          <w:rPr>
            <w:rFonts w:hint="eastAsia"/>
            <w:sz w:val="24"/>
            <w:szCs w:val="24"/>
          </w:rPr>
          <w:t>实现</w:t>
        </w:r>
      </w:ins>
      <w:del w:id="11" w:author="qiu siyu" w:date="2019-04-09T22:14:00Z">
        <w:r>
          <w:rPr>
            <w:rFonts w:hint="eastAsia"/>
            <w:sz w:val="24"/>
            <w:szCs w:val="24"/>
          </w:rPr>
          <w:delText>传统</w:delText>
        </w:r>
      </w:del>
      <w:del w:id="12" w:author="qiu siyu" w:date="2019-04-09T22:16:00Z">
        <w:r>
          <w:rPr>
            <w:rFonts w:hint="eastAsia"/>
            <w:sz w:val="24"/>
            <w:szCs w:val="24"/>
          </w:rPr>
          <w:delText>视频监控</w:delText>
        </w:r>
      </w:del>
      <w:ins w:id="13" w:author="qiu siyu" w:date="2019-04-09T22:16:00Z">
        <w:r>
          <w:rPr>
            <w:rFonts w:hint="eastAsia"/>
            <w:sz w:val="24"/>
            <w:szCs w:val="24"/>
          </w:rPr>
          <w:t>具备行为</w:t>
        </w:r>
      </w:ins>
      <w:del w:id="14" w:author="qiu siyu" w:date="2019-04-09T22:12:00Z">
        <w:r>
          <w:rPr>
            <w:rFonts w:hint="eastAsia"/>
            <w:sz w:val="24"/>
            <w:szCs w:val="24"/>
          </w:rPr>
          <w:delText>不具备</w:delText>
        </w:r>
      </w:del>
      <w:r>
        <w:rPr>
          <w:rFonts w:hint="eastAsia"/>
          <w:sz w:val="24"/>
          <w:szCs w:val="24"/>
        </w:rPr>
        <w:t>分析</w:t>
      </w:r>
      <w:ins w:id="15" w:author="qiu siyu" w:date="2019-04-09T22:16:00Z">
        <w:r>
          <w:rPr>
            <w:rFonts w:hint="eastAsia"/>
            <w:sz w:val="24"/>
            <w:szCs w:val="24"/>
          </w:rPr>
          <w:t>能力的视频监控系统</w:t>
        </w:r>
      </w:ins>
      <w:del w:id="16" w:author="qiu siyu" w:date="2019-04-09T22:16:00Z">
        <w:r>
          <w:rPr>
            <w:rFonts w:hint="eastAsia"/>
            <w:sz w:val="24"/>
            <w:szCs w:val="24"/>
          </w:rPr>
          <w:delText>行为</w:delText>
        </w:r>
      </w:del>
      <w:ins w:id="17" w:author="qiu siyu" w:date="2019-04-09T22:15:00Z">
        <w:r>
          <w:rPr>
            <w:rFonts w:hint="eastAsia"/>
            <w:sz w:val="24"/>
            <w:szCs w:val="24"/>
          </w:rPr>
          <w:t>已经不再是难点</w:t>
        </w:r>
      </w:ins>
      <w:del w:id="18" w:author="qiu siyu" w:date="2019-04-09T22:12:00Z">
        <w:r>
          <w:rPr>
            <w:rFonts w:hint="eastAsia"/>
            <w:sz w:val="24"/>
            <w:szCs w:val="24"/>
          </w:rPr>
          <w:delText>的能力</w:delText>
        </w:r>
      </w:del>
      <w:r>
        <w:rPr>
          <w:rFonts w:hint="eastAsia"/>
          <w:sz w:val="24"/>
          <w:szCs w:val="24"/>
        </w:rPr>
        <w:t>，</w:t>
      </w:r>
      <w:ins w:id="19" w:author="qiu siyu" w:date="2019-04-09T22:16:00Z">
        <w:r>
          <w:rPr>
            <w:rFonts w:hint="eastAsia"/>
            <w:sz w:val="24"/>
            <w:szCs w:val="24"/>
          </w:rPr>
          <w:t>但</w:t>
        </w:r>
      </w:ins>
      <w:ins w:id="20" w:author="qiu siyu" w:date="2019-04-09T22:17:00Z">
        <w:r>
          <w:rPr>
            <w:rFonts w:hint="eastAsia"/>
            <w:sz w:val="24"/>
            <w:szCs w:val="24"/>
          </w:rPr>
          <w:t>是</w:t>
        </w:r>
      </w:ins>
      <w:ins w:id="21" w:author="qiu siyu" w:date="2019-04-09T22:22:00Z">
        <w:r>
          <w:rPr>
            <w:rFonts w:hint="eastAsia"/>
            <w:sz w:val="24"/>
            <w:szCs w:val="24"/>
          </w:rPr>
          <w:t>其在动作识别精度上没有足够的保证，这是</w:t>
        </w:r>
      </w:ins>
      <w:ins w:id="22" w:author="qiu siyu" w:date="2019-04-09T22:17:00Z">
        <w:r>
          <w:rPr>
            <w:rFonts w:hint="eastAsia"/>
            <w:sz w:val="24"/>
            <w:szCs w:val="24"/>
          </w:rPr>
          <w:t>由于彩色视频序列不具备</w:t>
        </w:r>
      </w:ins>
      <w:r w:rsidR="001453D7">
        <w:rPr>
          <w:rFonts w:hint="eastAsia"/>
          <w:sz w:val="24"/>
          <w:szCs w:val="24"/>
        </w:rPr>
        <w:t>动作的</w:t>
      </w:r>
      <w:ins w:id="23" w:author="qiu siyu" w:date="2019-04-09T22:17:00Z">
        <w:r>
          <w:rPr>
            <w:rFonts w:hint="eastAsia"/>
            <w:sz w:val="24"/>
            <w:szCs w:val="24"/>
          </w:rPr>
          <w:t>三维空间信息</w:t>
        </w:r>
      </w:ins>
      <w:ins w:id="24" w:author="qiu siyu" w:date="2019-04-09T22:22:00Z">
        <w:r>
          <w:rPr>
            <w:rFonts w:hint="eastAsia"/>
            <w:sz w:val="24"/>
            <w:szCs w:val="24"/>
          </w:rPr>
          <w:t>。</w:t>
        </w:r>
      </w:ins>
      <w:r w:rsidR="00E211D4">
        <w:rPr>
          <w:rFonts w:hint="eastAsia"/>
          <w:sz w:val="24"/>
          <w:szCs w:val="24"/>
        </w:rPr>
        <w:t>而</w:t>
      </w:r>
      <w:del w:id="25" w:author="qiu siyu" w:date="2019-04-09T22:13:00Z">
        <w:r>
          <w:rPr>
            <w:rFonts w:hint="eastAsia"/>
            <w:sz w:val="24"/>
            <w:szCs w:val="24"/>
          </w:rPr>
          <w:delText>一般只是作为事故发生后的证据</w:delText>
        </w:r>
      </w:del>
      <w:del w:id="26" w:author="qiu siyu" w:date="2019-04-09T22:22:00Z">
        <w:r>
          <w:rPr>
            <w:rFonts w:hint="eastAsia"/>
            <w:sz w:val="24"/>
            <w:szCs w:val="24"/>
          </w:rPr>
          <w:delText>。</w:delText>
        </w:r>
      </w:del>
      <w:del w:id="27" w:author="qiu siyu" w:date="2019-04-09T22:19:00Z">
        <w:r>
          <w:rPr>
            <w:rFonts w:hint="eastAsia"/>
            <w:sz w:val="24"/>
            <w:szCs w:val="24"/>
          </w:rPr>
          <w:delText>为了保障某种特定工作人员人身安全及其工作顺利进行，避免威胁员工人身安全的突发行为，如：工人突然晕倒、群体打架斗殴、特大灾害发生，为此我们需要一种能够识别一组或多组动作的视频实时预警技术。随着</w:delText>
        </w:r>
      </w:del>
      <w:r>
        <w:rPr>
          <w:rFonts w:hint="eastAsia"/>
          <w:sz w:val="24"/>
          <w:szCs w:val="24"/>
        </w:rPr>
        <w:t>低成本深度传感器</w:t>
      </w:r>
      <w:r w:rsidR="00E211D4">
        <w:rPr>
          <w:rFonts w:hint="eastAsia"/>
          <w:sz w:val="24"/>
          <w:szCs w:val="24"/>
        </w:rPr>
        <w:t>（如</w:t>
      </w:r>
      <w:r w:rsidR="00E211D4">
        <w:rPr>
          <w:rFonts w:hint="eastAsia"/>
          <w:sz w:val="24"/>
          <w:szCs w:val="24"/>
        </w:rPr>
        <w:t>Kinect</w:t>
      </w:r>
      <w:r w:rsidR="00E211D4">
        <w:rPr>
          <w:rFonts w:hint="eastAsia"/>
          <w:sz w:val="24"/>
          <w:szCs w:val="24"/>
        </w:rPr>
        <w:t>）</w:t>
      </w:r>
      <w:r>
        <w:rPr>
          <w:rFonts w:hint="eastAsia"/>
          <w:sz w:val="24"/>
          <w:szCs w:val="24"/>
        </w:rPr>
        <w:t>的</w:t>
      </w:r>
      <w:ins w:id="28" w:author="qiu siyu" w:date="2019-04-09T22:20:00Z">
        <w:r>
          <w:rPr>
            <w:rFonts w:hint="eastAsia"/>
            <w:sz w:val="24"/>
            <w:szCs w:val="24"/>
          </w:rPr>
          <w:t>出现</w:t>
        </w:r>
      </w:ins>
      <w:del w:id="29" w:author="qiu siyu" w:date="2019-04-09T22:20:00Z">
        <w:r>
          <w:rPr>
            <w:rFonts w:hint="eastAsia"/>
            <w:sz w:val="24"/>
            <w:szCs w:val="24"/>
          </w:rPr>
          <w:delText>出现</w:delText>
        </w:r>
      </w:del>
      <w:r>
        <w:rPr>
          <w:rFonts w:hint="eastAsia"/>
          <w:sz w:val="24"/>
          <w:szCs w:val="24"/>
        </w:rPr>
        <w:t>，</w:t>
      </w:r>
      <w:del w:id="30" w:author="qiu siyu" w:date="2019-04-09T22:10:00Z">
        <w:r>
          <w:rPr>
            <w:rFonts w:hint="eastAsia"/>
            <w:sz w:val="24"/>
            <w:szCs w:val="24"/>
          </w:rPr>
          <w:delText>高分辨率的深度和彩色图像数据被广泛应用于动作和行为的识别的相关领域</w:delText>
        </w:r>
      </w:del>
      <w:ins w:id="31" w:author="qiu siyu" w:date="2019-04-09T22:10:00Z">
        <w:r>
          <w:rPr>
            <w:rFonts w:hint="eastAsia"/>
            <w:sz w:val="24"/>
            <w:szCs w:val="24"/>
          </w:rPr>
          <w:t>为更加精确的动作识别提供条件</w:t>
        </w:r>
      </w:ins>
      <w:r>
        <w:rPr>
          <w:rFonts w:hint="eastAsia"/>
          <w:sz w:val="24"/>
          <w:szCs w:val="24"/>
        </w:rPr>
        <w:t>，</w:t>
      </w:r>
      <w:ins w:id="32" w:author="qiu siyu" w:date="2019-04-09T22:23:00Z">
        <w:r>
          <w:rPr>
            <w:rFonts w:hint="eastAsia"/>
            <w:sz w:val="24"/>
            <w:szCs w:val="24"/>
          </w:rPr>
          <w:t>也</w:t>
        </w:r>
      </w:ins>
      <w:r>
        <w:rPr>
          <w:rFonts w:hint="eastAsia"/>
          <w:sz w:val="24"/>
          <w:szCs w:val="24"/>
        </w:rPr>
        <w:t>为</w:t>
      </w:r>
      <w:ins w:id="33" w:author="qiu siyu" w:date="2019-04-09T22:23:00Z">
        <w:r>
          <w:rPr>
            <w:rFonts w:hint="eastAsia"/>
            <w:sz w:val="24"/>
            <w:szCs w:val="24"/>
          </w:rPr>
          <w:t>可靠</w:t>
        </w:r>
      </w:ins>
      <w:r w:rsidR="00E211D4">
        <w:rPr>
          <w:rFonts w:hint="eastAsia"/>
          <w:sz w:val="24"/>
          <w:szCs w:val="24"/>
        </w:rPr>
        <w:t>的</w:t>
      </w:r>
      <w:r>
        <w:rPr>
          <w:rFonts w:hint="eastAsia"/>
          <w:sz w:val="24"/>
          <w:szCs w:val="24"/>
        </w:rPr>
        <w:t>视频实时动作</w:t>
      </w:r>
      <w:del w:id="34" w:author="qiu siyu" w:date="2019-04-09T22:23:00Z">
        <w:r>
          <w:rPr>
            <w:rFonts w:hint="eastAsia"/>
            <w:sz w:val="24"/>
            <w:szCs w:val="24"/>
          </w:rPr>
          <w:delText>检测</w:delText>
        </w:r>
      </w:del>
      <w:ins w:id="35" w:author="qiu siyu" w:date="2019-04-09T22:23:00Z">
        <w:r>
          <w:rPr>
            <w:rFonts w:hint="eastAsia"/>
            <w:sz w:val="24"/>
            <w:szCs w:val="24"/>
          </w:rPr>
          <w:t>监测</w:t>
        </w:r>
      </w:ins>
      <w:r>
        <w:rPr>
          <w:rFonts w:hint="eastAsia"/>
          <w:sz w:val="24"/>
          <w:szCs w:val="24"/>
        </w:rPr>
        <w:t>技术提供了无限可能。</w:t>
      </w:r>
    </w:p>
    <w:p w14:paraId="307E5390" w14:textId="664430E2" w:rsidR="003F4716" w:rsidRDefault="003F4716" w:rsidP="003F4716">
      <w:pPr>
        <w:ind w:firstLineChars="200" w:firstLine="480"/>
        <w:rPr>
          <w:sz w:val="24"/>
          <w:szCs w:val="24"/>
        </w:rPr>
      </w:pPr>
      <w:r>
        <w:rPr>
          <w:rFonts w:hint="eastAsia"/>
          <w:sz w:val="24"/>
          <w:szCs w:val="24"/>
        </w:rPr>
        <w:t>本文在对最近几年提出的基于深度信息识别动作的相关方法进行回顾的基础上，总结了当前动作识别方法评价体系，以骨架关节特征、三维模型特征、空</w:t>
      </w:r>
      <w:r>
        <w:rPr>
          <w:sz w:val="24"/>
          <w:szCs w:val="24"/>
        </w:rPr>
        <w:t>-</w:t>
      </w:r>
      <w:r>
        <w:rPr>
          <w:rFonts w:hint="eastAsia"/>
          <w:sz w:val="24"/>
          <w:szCs w:val="24"/>
        </w:rPr>
        <w:t>时特征和学习特征作为思路对现有</w:t>
      </w:r>
      <w:r w:rsidR="00E03F0B">
        <w:rPr>
          <w:rFonts w:hint="eastAsia"/>
          <w:sz w:val="24"/>
          <w:szCs w:val="24"/>
        </w:rPr>
        <w:t>动作表示</w:t>
      </w:r>
      <w:r>
        <w:rPr>
          <w:rFonts w:hint="eastAsia"/>
          <w:sz w:val="24"/>
          <w:szCs w:val="24"/>
        </w:rPr>
        <w:t>方法进行分类，并以此讨论不同方法在不同环境（背景变化、视角变换、噪声和遮挡）中的适用性。最后，为了应对视频监控的实时预警所产生的大量数据，本文使用在线学习的方式对动作识别框架进行优化，并提出对未来研究方向的相关建议。</w:t>
      </w:r>
    </w:p>
    <w:p w14:paraId="3A8F2857" w14:textId="67D61953" w:rsidR="00D8052C" w:rsidRPr="00215476" w:rsidRDefault="00D8052C" w:rsidP="00992CB9">
      <w:pPr>
        <w:autoSpaceDE w:val="0"/>
        <w:autoSpaceDN w:val="0"/>
        <w:adjustRightInd w:val="0"/>
        <w:spacing w:beforeLines="50" w:before="156" w:afterLines="50" w:after="156"/>
        <w:rPr>
          <w:rFonts w:ascii="宋体" w:hAnsi="宋体"/>
          <w:b/>
          <w:sz w:val="24"/>
        </w:rPr>
      </w:pPr>
      <w:r w:rsidRPr="00215476">
        <w:rPr>
          <w:rFonts w:ascii="宋体" w:hAnsi="宋体"/>
          <w:b/>
          <w:sz w:val="24"/>
        </w:rPr>
        <w:t>关键词：</w:t>
      </w:r>
      <w:r w:rsidR="000016D1">
        <w:rPr>
          <w:rFonts w:hint="eastAsia"/>
          <w:sz w:val="24"/>
          <w:szCs w:val="24"/>
        </w:rPr>
        <w:t>机器学习；</w:t>
      </w:r>
      <w:r w:rsidR="00086925">
        <w:rPr>
          <w:rFonts w:ascii="宋体" w:hAnsi="宋体" w:hint="eastAsia"/>
          <w:sz w:val="24"/>
        </w:rPr>
        <w:t>动作</w:t>
      </w:r>
      <w:r w:rsidR="00BA36C4">
        <w:rPr>
          <w:rFonts w:ascii="宋体" w:hAnsi="宋体" w:hint="eastAsia"/>
          <w:sz w:val="24"/>
        </w:rPr>
        <w:t>识别</w:t>
      </w:r>
      <w:r w:rsidRPr="00215476">
        <w:rPr>
          <w:rFonts w:ascii="宋体" w:hAnsi="宋体"/>
          <w:sz w:val="24"/>
        </w:rPr>
        <w:t>；</w:t>
      </w:r>
      <w:r w:rsidR="00E03F0B">
        <w:rPr>
          <w:rFonts w:ascii="宋体" w:hAnsi="宋体" w:hint="eastAsia"/>
          <w:sz w:val="24"/>
        </w:rPr>
        <w:t>在线学习</w:t>
      </w:r>
      <w:r w:rsidRPr="00215476">
        <w:rPr>
          <w:rFonts w:ascii="宋体" w:hAnsi="宋体"/>
          <w:sz w:val="24"/>
        </w:rPr>
        <w:t>；</w:t>
      </w:r>
      <w:r w:rsidR="00BA36C4">
        <w:rPr>
          <w:rFonts w:ascii="宋体" w:hAnsi="宋体"/>
          <w:sz w:val="24"/>
        </w:rPr>
        <w:t>……</w:t>
      </w:r>
    </w:p>
    <w:p w14:paraId="210B5FC2" w14:textId="77777777" w:rsidR="00D8052C" w:rsidRDefault="00D8052C" w:rsidP="00992CB9">
      <w:pPr>
        <w:autoSpaceDE w:val="0"/>
        <w:autoSpaceDN w:val="0"/>
        <w:adjustRightInd w:val="0"/>
        <w:spacing w:beforeLines="50" w:before="156" w:afterLines="50" w:after="156"/>
        <w:rPr>
          <w:rFonts w:eastAsia="黑体"/>
          <w:sz w:val="24"/>
        </w:rPr>
      </w:pPr>
    </w:p>
    <w:p w14:paraId="4C655A43" w14:textId="77777777" w:rsidR="00D8052C" w:rsidRDefault="00D8052C" w:rsidP="00992CB9">
      <w:pPr>
        <w:autoSpaceDE w:val="0"/>
        <w:autoSpaceDN w:val="0"/>
        <w:adjustRightInd w:val="0"/>
        <w:spacing w:beforeLines="50" w:before="156" w:afterLines="50" w:after="156"/>
        <w:rPr>
          <w:rFonts w:eastAsia="黑体"/>
          <w:sz w:val="24"/>
        </w:rPr>
      </w:pPr>
    </w:p>
    <w:p w14:paraId="67448C70" w14:textId="77777777" w:rsidR="00D8052C" w:rsidRPr="00CC3B2C" w:rsidRDefault="00CC3B2C" w:rsidP="00992CB9">
      <w:pPr>
        <w:autoSpaceDE w:val="0"/>
        <w:autoSpaceDN w:val="0"/>
        <w:adjustRightInd w:val="0"/>
        <w:spacing w:beforeLines="50" w:before="156" w:afterLines="50" w:after="156"/>
        <w:rPr>
          <w:rFonts w:eastAsia="黑体"/>
          <w:sz w:val="24"/>
        </w:rPr>
      </w:pPr>
      <w:r>
        <w:rPr>
          <w:rFonts w:eastAsia="黑体"/>
          <w:sz w:val="24"/>
        </w:rPr>
        <w:br w:type="page"/>
      </w:r>
    </w:p>
    <w:bookmarkStart w:id="36" w:name="_Toc294096648"/>
    <w:bookmarkStart w:id="37" w:name="_Toc6074237"/>
    <w:p w14:paraId="4BCC8532" w14:textId="77777777" w:rsidR="00D8052C" w:rsidRPr="00992CB9" w:rsidRDefault="00917904" w:rsidP="004F349B">
      <w:pPr>
        <w:pStyle w:val="1"/>
        <w:spacing w:beforeLines="50" w:before="156" w:afterLines="50" w:after="156" w:line="360" w:lineRule="auto"/>
        <w:jc w:val="center"/>
        <w:rPr>
          <w:sz w:val="32"/>
          <w:szCs w:val="32"/>
        </w:rPr>
      </w:pPr>
      <w:r w:rsidRPr="00992CB9">
        <w:rPr>
          <w:noProof/>
          <w:sz w:val="32"/>
          <w:szCs w:val="32"/>
        </w:rPr>
        <w:lastRenderedPageBreak/>
        <mc:AlternateContent>
          <mc:Choice Requires="wps">
            <w:drawing>
              <wp:anchor distT="0" distB="0" distL="114300" distR="114300" simplePos="0" relativeHeight="251648512" behindDoc="0" locked="0" layoutInCell="1" allowOverlap="1" wp14:anchorId="190463A9" wp14:editId="58700A62">
                <wp:simplePos x="0" y="0"/>
                <wp:positionH relativeFrom="column">
                  <wp:posOffset>3238500</wp:posOffset>
                </wp:positionH>
                <wp:positionV relativeFrom="paragraph">
                  <wp:posOffset>-99060</wp:posOffset>
                </wp:positionV>
                <wp:extent cx="2476500" cy="495300"/>
                <wp:effectExtent l="13335" t="6985" r="5715" b="412115"/>
                <wp:wrapNone/>
                <wp:docPr id="42" name="Auto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495300"/>
                        </a:xfrm>
                        <a:prstGeom prst="wedgeRectCallout">
                          <a:avLst>
                            <a:gd name="adj1" fmla="val -21204"/>
                            <a:gd name="adj2" fmla="val 130898"/>
                          </a:avLst>
                        </a:prstGeom>
                        <a:solidFill>
                          <a:srgbClr val="FFFFFF"/>
                        </a:solidFill>
                        <a:ln w="9525">
                          <a:solidFill>
                            <a:srgbClr val="000000"/>
                          </a:solidFill>
                          <a:miter lim="800000"/>
                          <a:headEnd/>
                          <a:tailEnd/>
                        </a:ln>
                      </wps:spPr>
                      <wps:txbx>
                        <w:txbxContent>
                          <w:p w14:paraId="1D52198C" w14:textId="77777777" w:rsidR="00434029" w:rsidRPr="00BA1BF2" w:rsidRDefault="00434029" w:rsidP="004F349B">
                            <w:pPr>
                              <w:spacing w:line="240" w:lineRule="auto"/>
                              <w:jc w:val="both"/>
                              <w:rPr>
                                <w:color w:val="FF0000"/>
                                <w:sz w:val="24"/>
                                <w:szCs w:val="24"/>
                              </w:rPr>
                            </w:pPr>
                            <w:r>
                              <w:rPr>
                                <w:rFonts w:hint="eastAsia"/>
                                <w:color w:val="FF0000"/>
                                <w:sz w:val="24"/>
                                <w:szCs w:val="24"/>
                              </w:rPr>
                              <w:t>与中文摘要要求相同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0463A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119" o:spid="_x0000_s1026" type="#_x0000_t61" style="position:absolute;left:0;text-align:left;margin-left:255pt;margin-top:-7.8pt;width:195pt;height:3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" adj="6220,39074">
                <v:textbox>
                  <w:txbxContent>
                    <w:p w14:paraId="1D52198C" w14:textId="77777777" w:rsidR="00434029" w:rsidRPr="00BA1BF2" w:rsidRDefault="00434029" w:rsidP="004F349B">
                      <w:pPr>
                        <w:spacing w:line="240" w:lineRule="auto"/>
                        <w:jc w:val="both"/>
                        <w:rPr>
                          <w:color w:val="FF0000"/>
                          <w:sz w:val="24"/>
                          <w:szCs w:val="24"/>
                        </w:rPr>
                      </w:pPr>
                      <w:r>
                        <w:rPr>
                          <w:rFonts w:hint="eastAsia"/>
                          <w:color w:val="FF0000"/>
                          <w:sz w:val="24"/>
                          <w:szCs w:val="24"/>
                        </w:rPr>
                        <w:t>与中文摘要要求相同</w:t>
                      </w:r>
                    </w:p>
                  </w:txbxContent>
                </v:textbox>
              </v:shape>
            </w:pict>
          </mc:Fallback>
        </mc:AlternateContent>
      </w:r>
      <w:r w:rsidR="00D8052C" w:rsidRPr="00992CB9">
        <w:rPr>
          <w:rStyle w:val="hps"/>
          <w:sz w:val="32"/>
          <w:szCs w:val="32"/>
        </w:rPr>
        <w:t>Abstract</w:t>
      </w:r>
      <w:bookmarkEnd w:id="36"/>
      <w:bookmarkEnd w:id="37"/>
    </w:p>
    <w:p w14:paraId="001EA736" w14:textId="77777777" w:rsidR="00D8052C" w:rsidRDefault="0058405F" w:rsidP="00992CB9">
      <w:pPr>
        <w:tabs>
          <w:tab w:val="center" w:pos="4535"/>
        </w:tabs>
        <w:spacing w:beforeLines="50" w:before="156" w:afterLines="50" w:after="156"/>
        <w:ind w:firstLineChars="200" w:firstLine="480"/>
        <w:rPr>
          <w:rFonts w:eastAsia="AdvGulliv-R"/>
          <w:sz w:val="24"/>
          <w:szCs w:val="24"/>
        </w:rPr>
      </w:pPr>
      <w:r w:rsidRPr="0058405F">
        <w:rPr>
          <w:sz w:val="24"/>
          <w:szCs w:val="24"/>
        </w:rPr>
        <w:t>With the development of information technology,</w:t>
      </w:r>
    </w:p>
    <w:p w14:paraId="33016024" w14:textId="77777777" w:rsidR="00350FFA" w:rsidRDefault="0058405F" w:rsidP="00992CB9">
      <w:pPr>
        <w:autoSpaceDE w:val="0"/>
        <w:autoSpaceDN w:val="0"/>
        <w:adjustRightInd w:val="0"/>
        <w:spacing w:beforeLines="50" w:before="156" w:afterLines="50" w:after="156"/>
        <w:rPr>
          <w:sz w:val="24"/>
          <w:szCs w:val="24"/>
        </w:rPr>
      </w:pPr>
      <w:r>
        <w:rPr>
          <w:sz w:val="24"/>
          <w:szCs w:val="24"/>
        </w:rPr>
        <w:t>……</w:t>
      </w:r>
    </w:p>
    <w:p w14:paraId="56D20E49" w14:textId="77777777" w:rsidR="0058405F" w:rsidRDefault="0058405F" w:rsidP="00992CB9">
      <w:pPr>
        <w:autoSpaceDE w:val="0"/>
        <w:autoSpaceDN w:val="0"/>
        <w:adjustRightInd w:val="0"/>
        <w:spacing w:beforeLines="50" w:before="156" w:afterLines="50" w:after="156"/>
        <w:rPr>
          <w:sz w:val="24"/>
          <w:szCs w:val="24"/>
        </w:rPr>
      </w:pPr>
    </w:p>
    <w:p w14:paraId="537ADA23" w14:textId="77777777" w:rsidR="0058405F" w:rsidRDefault="0058405F" w:rsidP="00992CB9">
      <w:pPr>
        <w:autoSpaceDE w:val="0"/>
        <w:autoSpaceDN w:val="0"/>
        <w:adjustRightInd w:val="0"/>
        <w:spacing w:beforeLines="50" w:before="156" w:afterLines="50" w:after="156"/>
        <w:rPr>
          <w:sz w:val="24"/>
          <w:szCs w:val="24"/>
        </w:rPr>
      </w:pPr>
    </w:p>
    <w:p w14:paraId="2B0F65D4" w14:textId="77777777" w:rsidR="0058405F" w:rsidRDefault="0058405F" w:rsidP="00992CB9">
      <w:pPr>
        <w:autoSpaceDE w:val="0"/>
        <w:autoSpaceDN w:val="0"/>
        <w:adjustRightInd w:val="0"/>
        <w:spacing w:beforeLines="50" w:before="156" w:afterLines="50" w:after="156"/>
        <w:rPr>
          <w:sz w:val="24"/>
          <w:szCs w:val="24"/>
        </w:rPr>
      </w:pPr>
    </w:p>
    <w:p w14:paraId="08C24C30" w14:textId="77777777" w:rsidR="0058405F" w:rsidRDefault="0058405F" w:rsidP="00992CB9">
      <w:pPr>
        <w:autoSpaceDE w:val="0"/>
        <w:autoSpaceDN w:val="0"/>
        <w:adjustRightInd w:val="0"/>
        <w:spacing w:beforeLines="50" w:before="156" w:afterLines="50" w:after="156"/>
        <w:rPr>
          <w:sz w:val="24"/>
          <w:szCs w:val="24"/>
        </w:rPr>
      </w:pPr>
    </w:p>
    <w:p w14:paraId="20F17C92" w14:textId="77777777" w:rsidR="0058405F" w:rsidRDefault="0058405F" w:rsidP="00992CB9">
      <w:pPr>
        <w:autoSpaceDE w:val="0"/>
        <w:autoSpaceDN w:val="0"/>
        <w:adjustRightInd w:val="0"/>
        <w:spacing w:beforeLines="50" w:before="156" w:afterLines="50" w:after="156"/>
        <w:rPr>
          <w:sz w:val="24"/>
          <w:szCs w:val="24"/>
        </w:rPr>
      </w:pPr>
    </w:p>
    <w:p w14:paraId="6B44AA2E" w14:textId="77777777" w:rsidR="0058405F" w:rsidRDefault="0058405F" w:rsidP="00992CB9">
      <w:pPr>
        <w:autoSpaceDE w:val="0"/>
        <w:autoSpaceDN w:val="0"/>
        <w:adjustRightInd w:val="0"/>
        <w:spacing w:beforeLines="50" w:before="156" w:afterLines="50" w:after="156"/>
        <w:rPr>
          <w:sz w:val="24"/>
          <w:szCs w:val="24"/>
        </w:rPr>
      </w:pPr>
    </w:p>
    <w:p w14:paraId="444188F1" w14:textId="77777777" w:rsidR="0058405F" w:rsidRDefault="0058405F" w:rsidP="00992CB9">
      <w:pPr>
        <w:autoSpaceDE w:val="0"/>
        <w:autoSpaceDN w:val="0"/>
        <w:adjustRightInd w:val="0"/>
        <w:spacing w:beforeLines="50" w:before="156" w:afterLines="50" w:after="156"/>
        <w:rPr>
          <w:sz w:val="24"/>
          <w:szCs w:val="24"/>
        </w:rPr>
      </w:pPr>
    </w:p>
    <w:p w14:paraId="212F647D" w14:textId="77777777" w:rsidR="0058405F" w:rsidRDefault="0058405F" w:rsidP="00992CB9">
      <w:pPr>
        <w:autoSpaceDE w:val="0"/>
        <w:autoSpaceDN w:val="0"/>
        <w:adjustRightInd w:val="0"/>
        <w:spacing w:beforeLines="50" w:before="156" w:afterLines="50" w:after="156"/>
        <w:rPr>
          <w:sz w:val="24"/>
          <w:szCs w:val="24"/>
        </w:rPr>
      </w:pPr>
    </w:p>
    <w:p w14:paraId="322EC835" w14:textId="77777777" w:rsidR="0058405F" w:rsidRDefault="0058405F" w:rsidP="00992CB9">
      <w:pPr>
        <w:autoSpaceDE w:val="0"/>
        <w:autoSpaceDN w:val="0"/>
        <w:adjustRightInd w:val="0"/>
        <w:spacing w:beforeLines="50" w:before="156" w:afterLines="50" w:after="156"/>
        <w:rPr>
          <w:sz w:val="24"/>
          <w:szCs w:val="24"/>
        </w:rPr>
      </w:pPr>
    </w:p>
    <w:p w14:paraId="47C366F4" w14:textId="77777777" w:rsidR="0058405F" w:rsidRDefault="0058405F" w:rsidP="00992CB9">
      <w:pPr>
        <w:autoSpaceDE w:val="0"/>
        <w:autoSpaceDN w:val="0"/>
        <w:adjustRightInd w:val="0"/>
        <w:spacing w:beforeLines="50" w:before="156" w:afterLines="50" w:after="156"/>
        <w:rPr>
          <w:sz w:val="24"/>
          <w:szCs w:val="24"/>
        </w:rPr>
      </w:pPr>
    </w:p>
    <w:p w14:paraId="2E518658" w14:textId="77777777" w:rsidR="0058405F" w:rsidRDefault="0058405F" w:rsidP="00992CB9">
      <w:pPr>
        <w:autoSpaceDE w:val="0"/>
        <w:autoSpaceDN w:val="0"/>
        <w:adjustRightInd w:val="0"/>
        <w:spacing w:beforeLines="50" w:before="156" w:afterLines="50" w:after="156"/>
        <w:rPr>
          <w:rFonts w:eastAsia="黑体"/>
          <w:b/>
          <w:color w:val="000000"/>
          <w:sz w:val="24"/>
        </w:rPr>
      </w:pPr>
    </w:p>
    <w:p w14:paraId="089BA06F" w14:textId="77777777" w:rsidR="00D8052C" w:rsidRDefault="00D8052C" w:rsidP="00992CB9">
      <w:pPr>
        <w:autoSpaceDE w:val="0"/>
        <w:autoSpaceDN w:val="0"/>
        <w:adjustRightInd w:val="0"/>
        <w:spacing w:beforeLines="50" w:before="156" w:afterLines="50" w:after="156"/>
        <w:rPr>
          <w:sz w:val="24"/>
        </w:rPr>
      </w:pPr>
      <w:r>
        <w:rPr>
          <w:rFonts w:eastAsia="黑体"/>
          <w:b/>
          <w:color w:val="000000"/>
          <w:sz w:val="24"/>
        </w:rPr>
        <w:t>Key words:</w:t>
      </w:r>
      <w:r>
        <w:rPr>
          <w:color w:val="000000"/>
          <w:sz w:val="24"/>
        </w:rPr>
        <w:t xml:space="preserve"> </w:t>
      </w:r>
      <w:r w:rsidR="0058405F">
        <w:rPr>
          <w:sz w:val="24"/>
        </w:rPr>
        <w:t>face recognition</w:t>
      </w:r>
      <w:r w:rsidR="0058405F">
        <w:rPr>
          <w:rFonts w:hint="eastAsia"/>
          <w:sz w:val="24"/>
        </w:rPr>
        <w:t>,</w:t>
      </w:r>
      <w:r w:rsidR="0058405F" w:rsidRPr="0058405F">
        <w:rPr>
          <w:sz w:val="24"/>
        </w:rPr>
        <w:t>online learning system</w:t>
      </w:r>
      <w:r w:rsidR="0058405F">
        <w:rPr>
          <w:rFonts w:hint="eastAsia"/>
          <w:sz w:val="24"/>
        </w:rPr>
        <w:t>,</w:t>
      </w:r>
      <w:r w:rsidR="0058405F">
        <w:rPr>
          <w:sz w:val="24"/>
        </w:rPr>
        <w:t>……</w:t>
      </w:r>
    </w:p>
    <w:p w14:paraId="55667A38" w14:textId="77777777" w:rsidR="004B547E" w:rsidRDefault="004B547E" w:rsidP="00992CB9">
      <w:pPr>
        <w:autoSpaceDE w:val="0"/>
        <w:autoSpaceDN w:val="0"/>
        <w:adjustRightInd w:val="0"/>
        <w:spacing w:beforeLines="50" w:before="156" w:afterLines="50" w:after="156"/>
        <w:rPr>
          <w:sz w:val="24"/>
        </w:rPr>
      </w:pPr>
    </w:p>
    <w:p w14:paraId="576BA383" w14:textId="77777777" w:rsidR="004B547E" w:rsidRDefault="004B547E" w:rsidP="00992CB9">
      <w:pPr>
        <w:autoSpaceDE w:val="0"/>
        <w:autoSpaceDN w:val="0"/>
        <w:adjustRightInd w:val="0"/>
        <w:spacing w:beforeLines="50" w:before="156" w:afterLines="50" w:after="156"/>
        <w:rPr>
          <w:sz w:val="24"/>
        </w:rPr>
      </w:pPr>
    </w:p>
    <w:p w14:paraId="576CCB61" w14:textId="77777777" w:rsidR="004B547E" w:rsidRDefault="004B547E" w:rsidP="00992CB9">
      <w:pPr>
        <w:autoSpaceDE w:val="0"/>
        <w:autoSpaceDN w:val="0"/>
        <w:adjustRightInd w:val="0"/>
        <w:spacing w:beforeLines="50" w:before="156" w:afterLines="50" w:after="156"/>
        <w:rPr>
          <w:sz w:val="24"/>
        </w:rPr>
      </w:pPr>
    </w:p>
    <w:p w14:paraId="03C32C92" w14:textId="77777777" w:rsidR="00F91C06" w:rsidRDefault="00F91C06" w:rsidP="00992CB9">
      <w:pPr>
        <w:autoSpaceDE w:val="0"/>
        <w:autoSpaceDN w:val="0"/>
        <w:adjustRightInd w:val="0"/>
        <w:spacing w:beforeLines="50" w:before="156" w:afterLines="50" w:after="156"/>
        <w:rPr>
          <w:sz w:val="24"/>
        </w:rPr>
      </w:pPr>
    </w:p>
    <w:p w14:paraId="719198D4" w14:textId="77777777" w:rsidR="004B547E" w:rsidRDefault="004B547E" w:rsidP="00992CB9">
      <w:pPr>
        <w:autoSpaceDE w:val="0"/>
        <w:autoSpaceDN w:val="0"/>
        <w:adjustRightInd w:val="0"/>
        <w:spacing w:beforeLines="50" w:before="156" w:afterLines="50" w:after="156"/>
        <w:rPr>
          <w:sz w:val="24"/>
        </w:rPr>
      </w:pPr>
    </w:p>
    <w:p w14:paraId="79A0FB44" w14:textId="77777777" w:rsidR="004B547E" w:rsidRDefault="004B547E" w:rsidP="00992CB9">
      <w:pPr>
        <w:autoSpaceDE w:val="0"/>
        <w:autoSpaceDN w:val="0"/>
        <w:adjustRightInd w:val="0"/>
        <w:spacing w:beforeLines="50" w:before="156" w:afterLines="50" w:after="156"/>
        <w:rPr>
          <w:sz w:val="24"/>
        </w:rPr>
      </w:pPr>
    </w:p>
    <w:p w14:paraId="2FD46274" w14:textId="77777777" w:rsidR="004B547E" w:rsidRDefault="004B547E" w:rsidP="00992CB9">
      <w:pPr>
        <w:autoSpaceDE w:val="0"/>
        <w:autoSpaceDN w:val="0"/>
        <w:adjustRightInd w:val="0"/>
        <w:spacing w:beforeLines="50" w:before="156" w:afterLines="50" w:after="156"/>
        <w:rPr>
          <w:sz w:val="24"/>
        </w:rPr>
      </w:pPr>
    </w:p>
    <w:p w14:paraId="01D1D4A3" w14:textId="77777777" w:rsidR="00D73373" w:rsidRPr="00215476" w:rsidRDefault="00D73373" w:rsidP="00D73373">
      <w:pPr>
        <w:pStyle w:val="10"/>
        <w:tabs>
          <w:tab w:val="right" w:leader="dot" w:pos="9060"/>
        </w:tabs>
        <w:spacing w:before="0" w:after="0"/>
        <w:jc w:val="center"/>
        <w:rPr>
          <w:rFonts w:ascii="宋体" w:hAnsi="宋体" w:cs="Times New Roman"/>
          <w:b/>
          <w:bCs w:val="0"/>
          <w:caps/>
          <w:sz w:val="32"/>
          <w:szCs w:val="32"/>
        </w:rPr>
      </w:pPr>
      <w:r w:rsidRPr="00215476">
        <w:rPr>
          <w:rFonts w:ascii="宋体" w:hAnsi="宋体" w:cs="Times New Roman" w:hint="eastAsia"/>
          <w:b/>
          <w:bCs w:val="0"/>
          <w:caps/>
          <w:sz w:val="32"/>
          <w:szCs w:val="32"/>
        </w:rPr>
        <w:lastRenderedPageBreak/>
        <w:t xml:space="preserve">目   </w:t>
      </w:r>
      <w:r w:rsidR="002F7F55" w:rsidRPr="00215476">
        <w:rPr>
          <w:rFonts w:ascii="宋体" w:hAnsi="宋体" w:cs="Times New Roman" w:hint="eastAsia"/>
          <w:b/>
          <w:bCs w:val="0"/>
          <w:caps/>
          <w:sz w:val="32"/>
          <w:szCs w:val="32"/>
        </w:rPr>
        <w:t xml:space="preserve"> </w:t>
      </w:r>
      <w:r w:rsidRPr="00215476">
        <w:rPr>
          <w:rFonts w:ascii="宋体" w:hAnsi="宋体" w:cs="Times New Roman" w:hint="eastAsia"/>
          <w:b/>
          <w:bCs w:val="0"/>
          <w:caps/>
          <w:sz w:val="32"/>
          <w:szCs w:val="32"/>
        </w:rPr>
        <w:t>录</w:t>
      </w:r>
    </w:p>
    <w:bookmarkStart w:id="38" w:name="_Toc4171"/>
    <w:bookmarkStart w:id="39" w:name="_Toc1427"/>
    <w:bookmarkStart w:id="40" w:name="_Toc8629_WPSOffice_Level1"/>
    <w:bookmarkStart w:id="41" w:name="_Toc30537"/>
    <w:bookmarkStart w:id="42" w:name="_Toc6951_WPSOffice_Level1"/>
    <w:bookmarkStart w:id="43" w:name="_Ref533882746"/>
    <w:p w14:paraId="64808E11" w14:textId="1A5E8D71" w:rsidR="006644A5" w:rsidRDefault="0042377E">
      <w:pPr>
        <w:pStyle w:val="10"/>
        <w:tabs>
          <w:tab w:val="right" w:leader="dot" w:pos="8777"/>
        </w:tabs>
        <w:rPr>
          <w:rFonts w:asciiTheme="minorHAnsi" w:eastAsiaTheme="minorEastAsia" w:hAnsiTheme="minorHAnsi" w:cstheme="minorBidi"/>
          <w:bCs w:val="0"/>
          <w:noProof/>
          <w:kern w:val="2"/>
          <w:sz w:val="21"/>
          <w:szCs w:val="22"/>
        </w:rPr>
      </w:pPr>
      <w:r>
        <w:rPr>
          <w:rFonts w:cs="Times New Roman"/>
          <w:bCs w:val="0"/>
          <w:caps/>
          <w:szCs w:val="24"/>
        </w:rPr>
        <w:fldChar w:fldCharType="begin"/>
      </w:r>
      <w:r>
        <w:rPr>
          <w:rFonts w:cs="Times New Roman"/>
          <w:bCs w:val="0"/>
          <w:caps/>
          <w:szCs w:val="24"/>
        </w:rPr>
        <w:instrText xml:space="preserve"> TOC \o "1-3" \h \z \u </w:instrText>
      </w:r>
      <w:r>
        <w:rPr>
          <w:rFonts w:cs="Times New Roman"/>
          <w:bCs w:val="0"/>
          <w:caps/>
          <w:szCs w:val="24"/>
        </w:rPr>
        <w:fldChar w:fldCharType="separate"/>
      </w:r>
      <w:hyperlink w:anchor="_Toc6074236" w:history="1">
        <w:r w:rsidR="006644A5" w:rsidRPr="005E79F4">
          <w:rPr>
            <w:rStyle w:val="a4"/>
            <w:rFonts w:ascii="宋体" w:hAnsi="宋体"/>
            <w:noProof/>
          </w:rPr>
          <w:t>摘   要</w:t>
        </w:r>
        <w:r w:rsidR="006644A5">
          <w:rPr>
            <w:noProof/>
            <w:webHidden/>
          </w:rPr>
          <w:tab/>
        </w:r>
        <w:r w:rsidR="006644A5">
          <w:rPr>
            <w:noProof/>
            <w:webHidden/>
          </w:rPr>
          <w:fldChar w:fldCharType="begin"/>
        </w:r>
        <w:r w:rsidR="006644A5">
          <w:rPr>
            <w:noProof/>
            <w:webHidden/>
          </w:rPr>
          <w:instrText xml:space="preserve"> PAGEREF _Toc6074236 \h </w:instrText>
        </w:r>
        <w:r w:rsidR="006644A5">
          <w:rPr>
            <w:noProof/>
            <w:webHidden/>
          </w:rPr>
        </w:r>
        <w:r w:rsidR="006644A5">
          <w:rPr>
            <w:noProof/>
            <w:webHidden/>
          </w:rPr>
          <w:fldChar w:fldCharType="separate"/>
        </w:r>
        <w:r w:rsidR="00971587">
          <w:rPr>
            <w:noProof/>
            <w:webHidden/>
          </w:rPr>
          <w:t>1</w:t>
        </w:r>
        <w:r w:rsidR="006644A5">
          <w:rPr>
            <w:noProof/>
            <w:webHidden/>
          </w:rPr>
          <w:fldChar w:fldCharType="end"/>
        </w:r>
      </w:hyperlink>
    </w:p>
    <w:p w14:paraId="32D7072E" w14:textId="7789F7F3" w:rsidR="006644A5" w:rsidRDefault="00576FEF">
      <w:pPr>
        <w:pStyle w:val="10"/>
        <w:tabs>
          <w:tab w:val="right" w:leader="dot" w:pos="8777"/>
        </w:tabs>
        <w:rPr>
          <w:rFonts w:asciiTheme="minorHAnsi" w:eastAsiaTheme="minorEastAsia" w:hAnsiTheme="minorHAnsi" w:cstheme="minorBidi"/>
          <w:bCs w:val="0"/>
          <w:noProof/>
          <w:kern w:val="2"/>
          <w:sz w:val="21"/>
          <w:szCs w:val="22"/>
        </w:rPr>
      </w:pPr>
      <w:hyperlink w:anchor="_Toc6074237" w:history="1">
        <w:r w:rsidR="006644A5" w:rsidRPr="005E79F4">
          <w:rPr>
            <w:rStyle w:val="a4"/>
            <w:noProof/>
          </w:rPr>
          <w:t>Abstract</w:t>
        </w:r>
        <w:r w:rsidR="006644A5">
          <w:rPr>
            <w:noProof/>
            <w:webHidden/>
          </w:rPr>
          <w:tab/>
        </w:r>
        <w:r w:rsidR="006644A5">
          <w:rPr>
            <w:noProof/>
            <w:webHidden/>
          </w:rPr>
          <w:fldChar w:fldCharType="begin"/>
        </w:r>
        <w:r w:rsidR="006644A5">
          <w:rPr>
            <w:noProof/>
            <w:webHidden/>
          </w:rPr>
          <w:instrText xml:space="preserve"> PAGEREF _Toc6074237 \h </w:instrText>
        </w:r>
        <w:r w:rsidR="006644A5">
          <w:rPr>
            <w:noProof/>
            <w:webHidden/>
          </w:rPr>
        </w:r>
        <w:r w:rsidR="006644A5">
          <w:rPr>
            <w:noProof/>
            <w:webHidden/>
          </w:rPr>
          <w:fldChar w:fldCharType="separate"/>
        </w:r>
        <w:r w:rsidR="00971587">
          <w:rPr>
            <w:noProof/>
            <w:webHidden/>
          </w:rPr>
          <w:t>2</w:t>
        </w:r>
        <w:r w:rsidR="006644A5">
          <w:rPr>
            <w:noProof/>
            <w:webHidden/>
          </w:rPr>
          <w:fldChar w:fldCharType="end"/>
        </w:r>
      </w:hyperlink>
    </w:p>
    <w:p w14:paraId="7E3B43DA" w14:textId="526866D3" w:rsidR="006644A5" w:rsidRDefault="00576FEF">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6074238" w:history="1">
        <w:r w:rsidR="006644A5" w:rsidRPr="005E79F4">
          <w:rPr>
            <w:rStyle w:val="a4"/>
            <w:noProof/>
          </w:rPr>
          <w:t>第</w:t>
        </w:r>
        <w:r w:rsidR="006644A5" w:rsidRPr="005E79F4">
          <w:rPr>
            <w:rStyle w:val="a4"/>
            <w:noProof/>
          </w:rPr>
          <w:t xml:space="preserve"> 1 </w:t>
        </w:r>
        <w:r w:rsidR="006644A5" w:rsidRPr="005E79F4">
          <w:rPr>
            <w:rStyle w:val="a4"/>
            <w:noProof/>
          </w:rPr>
          <w:t>章</w:t>
        </w:r>
        <w:r w:rsidR="006644A5">
          <w:rPr>
            <w:rFonts w:asciiTheme="minorHAnsi" w:eastAsiaTheme="minorEastAsia" w:hAnsiTheme="minorHAnsi" w:cstheme="minorBidi"/>
            <w:bCs w:val="0"/>
            <w:noProof/>
            <w:kern w:val="2"/>
            <w:sz w:val="21"/>
            <w:szCs w:val="22"/>
          </w:rPr>
          <w:tab/>
        </w:r>
        <w:r w:rsidR="006644A5" w:rsidRPr="005E79F4">
          <w:rPr>
            <w:rStyle w:val="a4"/>
            <w:rFonts w:hAnsi="宋体"/>
            <w:noProof/>
          </w:rPr>
          <w:t>绪论</w:t>
        </w:r>
        <w:r w:rsidR="006644A5">
          <w:rPr>
            <w:noProof/>
            <w:webHidden/>
          </w:rPr>
          <w:tab/>
        </w:r>
        <w:r w:rsidR="006644A5">
          <w:rPr>
            <w:noProof/>
            <w:webHidden/>
          </w:rPr>
          <w:fldChar w:fldCharType="begin"/>
        </w:r>
        <w:r w:rsidR="006644A5">
          <w:rPr>
            <w:noProof/>
            <w:webHidden/>
          </w:rPr>
          <w:instrText xml:space="preserve"> PAGEREF _Toc6074238 \h </w:instrText>
        </w:r>
        <w:r w:rsidR="006644A5">
          <w:rPr>
            <w:noProof/>
            <w:webHidden/>
          </w:rPr>
        </w:r>
        <w:r w:rsidR="006644A5">
          <w:rPr>
            <w:noProof/>
            <w:webHidden/>
          </w:rPr>
          <w:fldChar w:fldCharType="separate"/>
        </w:r>
        <w:r w:rsidR="00971587">
          <w:rPr>
            <w:noProof/>
            <w:webHidden/>
          </w:rPr>
          <w:t>1</w:t>
        </w:r>
        <w:r w:rsidR="006644A5">
          <w:rPr>
            <w:noProof/>
            <w:webHidden/>
          </w:rPr>
          <w:fldChar w:fldCharType="end"/>
        </w:r>
      </w:hyperlink>
    </w:p>
    <w:p w14:paraId="42A701B9" w14:textId="77714085" w:rsidR="006644A5" w:rsidRDefault="00576FEF">
      <w:pPr>
        <w:pStyle w:val="23"/>
        <w:tabs>
          <w:tab w:val="left" w:pos="840"/>
          <w:tab w:val="right" w:leader="dot" w:pos="8777"/>
        </w:tabs>
        <w:rPr>
          <w:rFonts w:asciiTheme="minorHAnsi" w:eastAsiaTheme="minorEastAsia" w:hAnsiTheme="minorHAnsi" w:cstheme="minorBidi"/>
          <w:noProof/>
          <w:kern w:val="2"/>
          <w:sz w:val="21"/>
          <w:szCs w:val="22"/>
        </w:rPr>
      </w:pPr>
      <w:hyperlink w:anchor="_Toc6074239" w:history="1">
        <w:r w:rsidR="006644A5" w:rsidRPr="005E79F4">
          <w:rPr>
            <w:rStyle w:val="a4"/>
            <w:noProof/>
          </w:rPr>
          <w:t>1.1</w:t>
        </w:r>
        <w:r w:rsidR="006644A5">
          <w:rPr>
            <w:rFonts w:asciiTheme="minorHAnsi" w:eastAsiaTheme="minorEastAsia" w:hAnsiTheme="minorHAnsi" w:cstheme="minorBidi"/>
            <w:noProof/>
            <w:kern w:val="2"/>
            <w:sz w:val="21"/>
            <w:szCs w:val="22"/>
          </w:rPr>
          <w:tab/>
        </w:r>
        <w:r w:rsidR="006644A5" w:rsidRPr="005E79F4">
          <w:rPr>
            <w:rStyle w:val="a4"/>
            <w:noProof/>
          </w:rPr>
          <w:t>本课题的目的及研究意义</w:t>
        </w:r>
        <w:r w:rsidR="006644A5">
          <w:rPr>
            <w:noProof/>
            <w:webHidden/>
          </w:rPr>
          <w:tab/>
        </w:r>
        <w:r w:rsidR="006644A5">
          <w:rPr>
            <w:noProof/>
            <w:webHidden/>
          </w:rPr>
          <w:fldChar w:fldCharType="begin"/>
        </w:r>
        <w:r w:rsidR="006644A5">
          <w:rPr>
            <w:noProof/>
            <w:webHidden/>
          </w:rPr>
          <w:instrText xml:space="preserve"> PAGEREF _Toc6074239 \h </w:instrText>
        </w:r>
        <w:r w:rsidR="006644A5">
          <w:rPr>
            <w:noProof/>
            <w:webHidden/>
          </w:rPr>
        </w:r>
        <w:r w:rsidR="006644A5">
          <w:rPr>
            <w:noProof/>
            <w:webHidden/>
          </w:rPr>
          <w:fldChar w:fldCharType="separate"/>
        </w:r>
        <w:r w:rsidR="00971587">
          <w:rPr>
            <w:noProof/>
            <w:webHidden/>
          </w:rPr>
          <w:t>1</w:t>
        </w:r>
        <w:r w:rsidR="006644A5">
          <w:rPr>
            <w:noProof/>
            <w:webHidden/>
          </w:rPr>
          <w:fldChar w:fldCharType="end"/>
        </w:r>
      </w:hyperlink>
    </w:p>
    <w:p w14:paraId="1BF9F60B" w14:textId="7CE43E14" w:rsidR="006644A5" w:rsidRDefault="00576FEF">
      <w:pPr>
        <w:pStyle w:val="23"/>
        <w:tabs>
          <w:tab w:val="left" w:pos="840"/>
          <w:tab w:val="right" w:leader="dot" w:pos="8777"/>
        </w:tabs>
        <w:rPr>
          <w:rFonts w:asciiTheme="minorHAnsi" w:eastAsiaTheme="minorEastAsia" w:hAnsiTheme="minorHAnsi" w:cstheme="minorBidi"/>
          <w:noProof/>
          <w:kern w:val="2"/>
          <w:sz w:val="21"/>
          <w:szCs w:val="22"/>
        </w:rPr>
      </w:pPr>
      <w:hyperlink w:anchor="_Toc6074240" w:history="1">
        <w:r w:rsidR="006644A5" w:rsidRPr="005E79F4">
          <w:rPr>
            <w:rStyle w:val="a4"/>
            <w:noProof/>
          </w:rPr>
          <w:t>1.2</w:t>
        </w:r>
        <w:r w:rsidR="006644A5">
          <w:rPr>
            <w:rFonts w:asciiTheme="minorHAnsi" w:eastAsiaTheme="minorEastAsia" w:hAnsiTheme="minorHAnsi" w:cstheme="minorBidi"/>
            <w:noProof/>
            <w:kern w:val="2"/>
            <w:sz w:val="21"/>
            <w:szCs w:val="22"/>
          </w:rPr>
          <w:tab/>
        </w:r>
        <w:r w:rsidR="006644A5" w:rsidRPr="005E79F4">
          <w:rPr>
            <w:rStyle w:val="a4"/>
            <w:noProof/>
          </w:rPr>
          <w:t>国内外研究现状</w:t>
        </w:r>
        <w:r w:rsidR="006644A5">
          <w:rPr>
            <w:noProof/>
            <w:webHidden/>
          </w:rPr>
          <w:tab/>
        </w:r>
        <w:r w:rsidR="006644A5">
          <w:rPr>
            <w:noProof/>
            <w:webHidden/>
          </w:rPr>
          <w:fldChar w:fldCharType="begin"/>
        </w:r>
        <w:r w:rsidR="006644A5">
          <w:rPr>
            <w:noProof/>
            <w:webHidden/>
          </w:rPr>
          <w:instrText xml:space="preserve"> PAGEREF _Toc6074240 \h </w:instrText>
        </w:r>
        <w:r w:rsidR="006644A5">
          <w:rPr>
            <w:noProof/>
            <w:webHidden/>
          </w:rPr>
        </w:r>
        <w:r w:rsidR="006644A5">
          <w:rPr>
            <w:noProof/>
            <w:webHidden/>
          </w:rPr>
          <w:fldChar w:fldCharType="separate"/>
        </w:r>
        <w:r w:rsidR="00971587">
          <w:rPr>
            <w:noProof/>
            <w:webHidden/>
          </w:rPr>
          <w:t>1</w:t>
        </w:r>
        <w:r w:rsidR="006644A5">
          <w:rPr>
            <w:noProof/>
            <w:webHidden/>
          </w:rPr>
          <w:fldChar w:fldCharType="end"/>
        </w:r>
      </w:hyperlink>
    </w:p>
    <w:p w14:paraId="5F60C3AF" w14:textId="21C90985" w:rsidR="006644A5" w:rsidRDefault="00576FEF">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6074241" w:history="1">
        <w:r w:rsidR="006644A5" w:rsidRPr="005E79F4">
          <w:rPr>
            <w:rStyle w:val="a4"/>
            <w:noProof/>
          </w:rPr>
          <w:t>1.2.1</w:t>
        </w:r>
        <w:r w:rsidR="006644A5">
          <w:rPr>
            <w:rFonts w:asciiTheme="minorHAnsi" w:eastAsiaTheme="minorEastAsia" w:hAnsiTheme="minorHAnsi" w:cstheme="minorBidi"/>
            <w:iCs w:val="0"/>
            <w:noProof/>
            <w:kern w:val="2"/>
            <w:sz w:val="21"/>
            <w:szCs w:val="22"/>
          </w:rPr>
          <w:tab/>
        </w:r>
        <w:r w:rsidR="006644A5" w:rsidRPr="005E79F4">
          <w:rPr>
            <w:rStyle w:val="a4"/>
            <w:noProof/>
          </w:rPr>
          <w:t>彩色图像特点及其劣势</w:t>
        </w:r>
        <w:r w:rsidR="006644A5">
          <w:rPr>
            <w:noProof/>
            <w:webHidden/>
          </w:rPr>
          <w:tab/>
        </w:r>
        <w:r w:rsidR="006644A5">
          <w:rPr>
            <w:noProof/>
            <w:webHidden/>
          </w:rPr>
          <w:fldChar w:fldCharType="begin"/>
        </w:r>
        <w:r w:rsidR="006644A5">
          <w:rPr>
            <w:noProof/>
            <w:webHidden/>
          </w:rPr>
          <w:instrText xml:space="preserve"> PAGEREF _Toc6074241 \h </w:instrText>
        </w:r>
        <w:r w:rsidR="006644A5">
          <w:rPr>
            <w:noProof/>
            <w:webHidden/>
          </w:rPr>
        </w:r>
        <w:r w:rsidR="006644A5">
          <w:rPr>
            <w:noProof/>
            <w:webHidden/>
          </w:rPr>
          <w:fldChar w:fldCharType="separate"/>
        </w:r>
        <w:r w:rsidR="00971587">
          <w:rPr>
            <w:noProof/>
            <w:webHidden/>
          </w:rPr>
          <w:t>2</w:t>
        </w:r>
        <w:r w:rsidR="006644A5">
          <w:rPr>
            <w:noProof/>
            <w:webHidden/>
          </w:rPr>
          <w:fldChar w:fldCharType="end"/>
        </w:r>
      </w:hyperlink>
    </w:p>
    <w:p w14:paraId="1E3FF98D" w14:textId="7954554D" w:rsidR="006644A5" w:rsidRDefault="00576FEF">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6074242" w:history="1">
        <w:r w:rsidR="006644A5" w:rsidRPr="005E79F4">
          <w:rPr>
            <w:rStyle w:val="a4"/>
            <w:noProof/>
          </w:rPr>
          <w:t>1.2.2</w:t>
        </w:r>
        <w:r w:rsidR="006644A5">
          <w:rPr>
            <w:rFonts w:asciiTheme="minorHAnsi" w:eastAsiaTheme="minorEastAsia" w:hAnsiTheme="minorHAnsi" w:cstheme="minorBidi"/>
            <w:iCs w:val="0"/>
            <w:noProof/>
            <w:kern w:val="2"/>
            <w:sz w:val="21"/>
            <w:szCs w:val="22"/>
          </w:rPr>
          <w:tab/>
        </w:r>
        <w:r w:rsidR="006644A5" w:rsidRPr="005E79F4">
          <w:rPr>
            <w:rStyle w:val="a4"/>
            <w:noProof/>
          </w:rPr>
          <w:t>深度图像特点及其优势</w:t>
        </w:r>
        <w:r w:rsidR="006644A5">
          <w:rPr>
            <w:noProof/>
            <w:webHidden/>
          </w:rPr>
          <w:tab/>
        </w:r>
        <w:r w:rsidR="006644A5">
          <w:rPr>
            <w:noProof/>
            <w:webHidden/>
          </w:rPr>
          <w:fldChar w:fldCharType="begin"/>
        </w:r>
        <w:r w:rsidR="006644A5">
          <w:rPr>
            <w:noProof/>
            <w:webHidden/>
          </w:rPr>
          <w:instrText xml:space="preserve"> PAGEREF _Toc6074242 \h </w:instrText>
        </w:r>
        <w:r w:rsidR="006644A5">
          <w:rPr>
            <w:noProof/>
            <w:webHidden/>
          </w:rPr>
        </w:r>
        <w:r w:rsidR="006644A5">
          <w:rPr>
            <w:noProof/>
            <w:webHidden/>
          </w:rPr>
          <w:fldChar w:fldCharType="separate"/>
        </w:r>
        <w:r w:rsidR="00971587">
          <w:rPr>
            <w:noProof/>
            <w:webHidden/>
          </w:rPr>
          <w:t>3</w:t>
        </w:r>
        <w:r w:rsidR="006644A5">
          <w:rPr>
            <w:noProof/>
            <w:webHidden/>
          </w:rPr>
          <w:fldChar w:fldCharType="end"/>
        </w:r>
      </w:hyperlink>
    </w:p>
    <w:p w14:paraId="17555C0F" w14:textId="0640E83E" w:rsidR="006644A5" w:rsidRDefault="00576FEF">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6074243" w:history="1">
        <w:r w:rsidR="006644A5" w:rsidRPr="005E79F4">
          <w:rPr>
            <w:rStyle w:val="a4"/>
            <w:noProof/>
          </w:rPr>
          <w:t>1.2.3</w:t>
        </w:r>
        <w:r w:rsidR="006644A5">
          <w:rPr>
            <w:rFonts w:asciiTheme="minorHAnsi" w:eastAsiaTheme="minorEastAsia" w:hAnsiTheme="minorHAnsi" w:cstheme="minorBidi"/>
            <w:iCs w:val="0"/>
            <w:noProof/>
            <w:kern w:val="2"/>
            <w:sz w:val="21"/>
            <w:szCs w:val="22"/>
          </w:rPr>
          <w:tab/>
        </w:r>
        <w:r w:rsidR="006644A5" w:rsidRPr="005E79F4">
          <w:rPr>
            <w:rStyle w:val="a4"/>
            <w:noProof/>
          </w:rPr>
          <w:t>动作的骨架关节表示方法</w:t>
        </w:r>
        <w:r w:rsidR="006644A5">
          <w:rPr>
            <w:noProof/>
            <w:webHidden/>
          </w:rPr>
          <w:tab/>
        </w:r>
        <w:r w:rsidR="006644A5">
          <w:rPr>
            <w:noProof/>
            <w:webHidden/>
          </w:rPr>
          <w:fldChar w:fldCharType="begin"/>
        </w:r>
        <w:r w:rsidR="006644A5">
          <w:rPr>
            <w:noProof/>
            <w:webHidden/>
          </w:rPr>
          <w:instrText xml:space="preserve"> PAGEREF _Toc6074243 \h </w:instrText>
        </w:r>
        <w:r w:rsidR="006644A5">
          <w:rPr>
            <w:noProof/>
            <w:webHidden/>
          </w:rPr>
        </w:r>
        <w:r w:rsidR="006644A5">
          <w:rPr>
            <w:noProof/>
            <w:webHidden/>
          </w:rPr>
          <w:fldChar w:fldCharType="separate"/>
        </w:r>
        <w:r w:rsidR="00971587">
          <w:rPr>
            <w:noProof/>
            <w:webHidden/>
          </w:rPr>
          <w:t>3</w:t>
        </w:r>
        <w:r w:rsidR="006644A5">
          <w:rPr>
            <w:noProof/>
            <w:webHidden/>
          </w:rPr>
          <w:fldChar w:fldCharType="end"/>
        </w:r>
      </w:hyperlink>
    </w:p>
    <w:p w14:paraId="40B96A04" w14:textId="219D63F1" w:rsidR="006644A5" w:rsidRDefault="00576FEF">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6074244" w:history="1">
        <w:r w:rsidR="006644A5" w:rsidRPr="005E79F4">
          <w:rPr>
            <w:rStyle w:val="a4"/>
            <w:noProof/>
          </w:rPr>
          <w:t>1.2.4</w:t>
        </w:r>
        <w:r w:rsidR="006644A5">
          <w:rPr>
            <w:rFonts w:asciiTheme="minorHAnsi" w:eastAsiaTheme="minorEastAsia" w:hAnsiTheme="minorHAnsi" w:cstheme="minorBidi"/>
            <w:iCs w:val="0"/>
            <w:noProof/>
            <w:kern w:val="2"/>
            <w:sz w:val="21"/>
            <w:szCs w:val="22"/>
          </w:rPr>
          <w:tab/>
        </w:r>
        <w:r w:rsidR="006644A5" w:rsidRPr="005E79F4">
          <w:rPr>
            <w:rStyle w:val="a4"/>
            <w:noProof/>
          </w:rPr>
          <w:t>动作的三维模型表示方法</w:t>
        </w:r>
        <w:r w:rsidR="006644A5">
          <w:rPr>
            <w:noProof/>
            <w:webHidden/>
          </w:rPr>
          <w:tab/>
        </w:r>
        <w:r w:rsidR="006644A5">
          <w:rPr>
            <w:noProof/>
            <w:webHidden/>
          </w:rPr>
          <w:fldChar w:fldCharType="begin"/>
        </w:r>
        <w:r w:rsidR="006644A5">
          <w:rPr>
            <w:noProof/>
            <w:webHidden/>
          </w:rPr>
          <w:instrText xml:space="preserve"> PAGEREF _Toc6074244 \h </w:instrText>
        </w:r>
        <w:r w:rsidR="006644A5">
          <w:rPr>
            <w:noProof/>
            <w:webHidden/>
          </w:rPr>
        </w:r>
        <w:r w:rsidR="006644A5">
          <w:rPr>
            <w:noProof/>
            <w:webHidden/>
          </w:rPr>
          <w:fldChar w:fldCharType="separate"/>
        </w:r>
        <w:r w:rsidR="00971587">
          <w:rPr>
            <w:noProof/>
            <w:webHidden/>
          </w:rPr>
          <w:t>3</w:t>
        </w:r>
        <w:r w:rsidR="006644A5">
          <w:rPr>
            <w:noProof/>
            <w:webHidden/>
          </w:rPr>
          <w:fldChar w:fldCharType="end"/>
        </w:r>
      </w:hyperlink>
    </w:p>
    <w:p w14:paraId="2424E8A2" w14:textId="318A59EA" w:rsidR="006644A5" w:rsidRDefault="00576FEF">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6074245" w:history="1">
        <w:r w:rsidR="006644A5" w:rsidRPr="005E79F4">
          <w:rPr>
            <w:rStyle w:val="a4"/>
            <w:noProof/>
          </w:rPr>
          <w:t>1.2.5</w:t>
        </w:r>
        <w:r w:rsidR="006644A5">
          <w:rPr>
            <w:rFonts w:asciiTheme="minorHAnsi" w:eastAsiaTheme="minorEastAsia" w:hAnsiTheme="minorHAnsi" w:cstheme="minorBidi"/>
            <w:iCs w:val="0"/>
            <w:noProof/>
            <w:kern w:val="2"/>
            <w:sz w:val="21"/>
            <w:szCs w:val="22"/>
          </w:rPr>
          <w:tab/>
        </w:r>
        <w:r w:rsidR="006644A5" w:rsidRPr="005E79F4">
          <w:rPr>
            <w:rStyle w:val="a4"/>
            <w:noProof/>
          </w:rPr>
          <w:t>动作的时</w:t>
        </w:r>
        <w:r w:rsidR="006644A5" w:rsidRPr="005E79F4">
          <w:rPr>
            <w:rStyle w:val="a4"/>
            <w:noProof/>
          </w:rPr>
          <w:t>-</w:t>
        </w:r>
        <w:r w:rsidR="006644A5" w:rsidRPr="005E79F4">
          <w:rPr>
            <w:rStyle w:val="a4"/>
            <w:noProof/>
          </w:rPr>
          <w:t>空特征表示方法</w:t>
        </w:r>
        <w:r w:rsidR="006644A5">
          <w:rPr>
            <w:noProof/>
            <w:webHidden/>
          </w:rPr>
          <w:tab/>
        </w:r>
        <w:r w:rsidR="006644A5">
          <w:rPr>
            <w:noProof/>
            <w:webHidden/>
          </w:rPr>
          <w:fldChar w:fldCharType="begin"/>
        </w:r>
        <w:r w:rsidR="006644A5">
          <w:rPr>
            <w:noProof/>
            <w:webHidden/>
          </w:rPr>
          <w:instrText xml:space="preserve"> PAGEREF _Toc6074245 \h </w:instrText>
        </w:r>
        <w:r w:rsidR="006644A5">
          <w:rPr>
            <w:noProof/>
            <w:webHidden/>
          </w:rPr>
        </w:r>
        <w:r w:rsidR="006644A5">
          <w:rPr>
            <w:noProof/>
            <w:webHidden/>
          </w:rPr>
          <w:fldChar w:fldCharType="separate"/>
        </w:r>
        <w:r w:rsidR="00971587">
          <w:rPr>
            <w:noProof/>
            <w:webHidden/>
          </w:rPr>
          <w:t>4</w:t>
        </w:r>
        <w:r w:rsidR="006644A5">
          <w:rPr>
            <w:noProof/>
            <w:webHidden/>
          </w:rPr>
          <w:fldChar w:fldCharType="end"/>
        </w:r>
      </w:hyperlink>
    </w:p>
    <w:p w14:paraId="36FD45C6" w14:textId="05591F88" w:rsidR="006644A5" w:rsidRDefault="00576FEF">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6074246" w:history="1">
        <w:r w:rsidR="006644A5" w:rsidRPr="005E79F4">
          <w:rPr>
            <w:rStyle w:val="a4"/>
            <w:noProof/>
          </w:rPr>
          <w:t>第</w:t>
        </w:r>
        <w:r w:rsidR="006644A5" w:rsidRPr="005E79F4">
          <w:rPr>
            <w:rStyle w:val="a4"/>
            <w:noProof/>
          </w:rPr>
          <w:t xml:space="preserve"> 2 </w:t>
        </w:r>
        <w:r w:rsidR="006644A5" w:rsidRPr="005E79F4">
          <w:rPr>
            <w:rStyle w:val="a4"/>
            <w:noProof/>
          </w:rPr>
          <w:t>章</w:t>
        </w:r>
        <w:r w:rsidR="006644A5">
          <w:rPr>
            <w:rFonts w:asciiTheme="minorHAnsi" w:eastAsiaTheme="minorEastAsia" w:hAnsiTheme="minorHAnsi" w:cstheme="minorBidi"/>
            <w:bCs w:val="0"/>
            <w:noProof/>
            <w:kern w:val="2"/>
            <w:sz w:val="21"/>
            <w:szCs w:val="22"/>
          </w:rPr>
          <w:tab/>
        </w:r>
        <w:r w:rsidR="006644A5" w:rsidRPr="005E79F4">
          <w:rPr>
            <w:rStyle w:val="a4"/>
            <w:rFonts w:hAnsi="宋体"/>
            <w:noProof/>
          </w:rPr>
          <w:t>动作识别方法评价体系</w:t>
        </w:r>
        <w:r w:rsidR="006644A5">
          <w:rPr>
            <w:noProof/>
            <w:webHidden/>
          </w:rPr>
          <w:tab/>
        </w:r>
        <w:r w:rsidR="006644A5">
          <w:rPr>
            <w:noProof/>
            <w:webHidden/>
          </w:rPr>
          <w:fldChar w:fldCharType="begin"/>
        </w:r>
        <w:r w:rsidR="006644A5">
          <w:rPr>
            <w:noProof/>
            <w:webHidden/>
          </w:rPr>
          <w:instrText xml:space="preserve"> PAGEREF _Toc6074246 \h </w:instrText>
        </w:r>
        <w:r w:rsidR="006644A5">
          <w:rPr>
            <w:noProof/>
            <w:webHidden/>
          </w:rPr>
        </w:r>
        <w:r w:rsidR="006644A5">
          <w:rPr>
            <w:noProof/>
            <w:webHidden/>
          </w:rPr>
          <w:fldChar w:fldCharType="separate"/>
        </w:r>
        <w:r w:rsidR="00971587">
          <w:rPr>
            <w:noProof/>
            <w:webHidden/>
          </w:rPr>
          <w:t>5</w:t>
        </w:r>
        <w:r w:rsidR="006644A5">
          <w:rPr>
            <w:noProof/>
            <w:webHidden/>
          </w:rPr>
          <w:fldChar w:fldCharType="end"/>
        </w:r>
      </w:hyperlink>
    </w:p>
    <w:p w14:paraId="2D6A9C3D" w14:textId="7C8EE739" w:rsidR="006644A5" w:rsidRDefault="00576FEF">
      <w:pPr>
        <w:pStyle w:val="23"/>
        <w:tabs>
          <w:tab w:val="left" w:pos="840"/>
          <w:tab w:val="right" w:leader="dot" w:pos="8777"/>
        </w:tabs>
        <w:rPr>
          <w:rFonts w:asciiTheme="minorHAnsi" w:eastAsiaTheme="minorEastAsia" w:hAnsiTheme="minorHAnsi" w:cstheme="minorBidi"/>
          <w:noProof/>
          <w:kern w:val="2"/>
          <w:sz w:val="21"/>
          <w:szCs w:val="22"/>
        </w:rPr>
      </w:pPr>
      <w:hyperlink w:anchor="_Toc6074247" w:history="1">
        <w:r w:rsidR="006644A5" w:rsidRPr="005E79F4">
          <w:rPr>
            <w:rStyle w:val="a4"/>
            <w:noProof/>
          </w:rPr>
          <w:t>2.1</w:t>
        </w:r>
        <w:r w:rsidR="006644A5">
          <w:rPr>
            <w:rFonts w:asciiTheme="minorHAnsi" w:eastAsiaTheme="minorEastAsia" w:hAnsiTheme="minorHAnsi" w:cstheme="minorBidi"/>
            <w:noProof/>
            <w:kern w:val="2"/>
            <w:sz w:val="21"/>
            <w:szCs w:val="22"/>
          </w:rPr>
          <w:tab/>
        </w:r>
        <w:r w:rsidR="006644A5" w:rsidRPr="005E79F4">
          <w:rPr>
            <w:rStyle w:val="a4"/>
            <w:noProof/>
          </w:rPr>
          <w:t>深度图像数据集</w:t>
        </w:r>
        <w:r w:rsidR="006644A5">
          <w:rPr>
            <w:noProof/>
            <w:webHidden/>
          </w:rPr>
          <w:tab/>
        </w:r>
        <w:r w:rsidR="006644A5">
          <w:rPr>
            <w:noProof/>
            <w:webHidden/>
          </w:rPr>
          <w:fldChar w:fldCharType="begin"/>
        </w:r>
        <w:r w:rsidR="006644A5">
          <w:rPr>
            <w:noProof/>
            <w:webHidden/>
          </w:rPr>
          <w:instrText xml:space="preserve"> PAGEREF _Toc6074247 \h </w:instrText>
        </w:r>
        <w:r w:rsidR="006644A5">
          <w:rPr>
            <w:noProof/>
            <w:webHidden/>
          </w:rPr>
        </w:r>
        <w:r w:rsidR="006644A5">
          <w:rPr>
            <w:noProof/>
            <w:webHidden/>
          </w:rPr>
          <w:fldChar w:fldCharType="separate"/>
        </w:r>
        <w:r w:rsidR="00971587">
          <w:rPr>
            <w:noProof/>
            <w:webHidden/>
          </w:rPr>
          <w:t>5</w:t>
        </w:r>
        <w:r w:rsidR="006644A5">
          <w:rPr>
            <w:noProof/>
            <w:webHidden/>
          </w:rPr>
          <w:fldChar w:fldCharType="end"/>
        </w:r>
      </w:hyperlink>
    </w:p>
    <w:p w14:paraId="6DF8ABCC" w14:textId="480F967B" w:rsidR="006644A5" w:rsidRDefault="00576FEF">
      <w:pPr>
        <w:pStyle w:val="23"/>
        <w:tabs>
          <w:tab w:val="left" w:pos="840"/>
          <w:tab w:val="right" w:leader="dot" w:pos="8777"/>
        </w:tabs>
        <w:rPr>
          <w:rFonts w:asciiTheme="minorHAnsi" w:eastAsiaTheme="minorEastAsia" w:hAnsiTheme="minorHAnsi" w:cstheme="minorBidi"/>
          <w:noProof/>
          <w:kern w:val="2"/>
          <w:sz w:val="21"/>
          <w:szCs w:val="22"/>
        </w:rPr>
      </w:pPr>
      <w:hyperlink w:anchor="_Toc6074248" w:history="1">
        <w:r w:rsidR="006644A5" w:rsidRPr="005E79F4">
          <w:rPr>
            <w:rStyle w:val="a4"/>
            <w:noProof/>
          </w:rPr>
          <w:t>2.2</w:t>
        </w:r>
        <w:r w:rsidR="006644A5">
          <w:rPr>
            <w:rFonts w:asciiTheme="minorHAnsi" w:eastAsiaTheme="minorEastAsia" w:hAnsiTheme="minorHAnsi" w:cstheme="minorBidi"/>
            <w:noProof/>
            <w:kern w:val="2"/>
            <w:sz w:val="21"/>
            <w:szCs w:val="22"/>
          </w:rPr>
          <w:tab/>
        </w:r>
        <w:r w:rsidR="006644A5" w:rsidRPr="005E79F4">
          <w:rPr>
            <w:rStyle w:val="a4"/>
            <w:noProof/>
          </w:rPr>
          <w:t>识别模型的评价</w:t>
        </w:r>
        <w:r w:rsidR="006644A5">
          <w:rPr>
            <w:noProof/>
            <w:webHidden/>
          </w:rPr>
          <w:tab/>
        </w:r>
        <w:r w:rsidR="006644A5">
          <w:rPr>
            <w:noProof/>
            <w:webHidden/>
          </w:rPr>
          <w:fldChar w:fldCharType="begin"/>
        </w:r>
        <w:r w:rsidR="006644A5">
          <w:rPr>
            <w:noProof/>
            <w:webHidden/>
          </w:rPr>
          <w:instrText xml:space="preserve"> PAGEREF _Toc6074248 \h </w:instrText>
        </w:r>
        <w:r w:rsidR="006644A5">
          <w:rPr>
            <w:noProof/>
            <w:webHidden/>
          </w:rPr>
        </w:r>
        <w:r w:rsidR="006644A5">
          <w:rPr>
            <w:noProof/>
            <w:webHidden/>
          </w:rPr>
          <w:fldChar w:fldCharType="separate"/>
        </w:r>
        <w:r w:rsidR="00971587">
          <w:rPr>
            <w:noProof/>
            <w:webHidden/>
          </w:rPr>
          <w:t>6</w:t>
        </w:r>
        <w:r w:rsidR="006644A5">
          <w:rPr>
            <w:noProof/>
            <w:webHidden/>
          </w:rPr>
          <w:fldChar w:fldCharType="end"/>
        </w:r>
      </w:hyperlink>
    </w:p>
    <w:p w14:paraId="77E39091" w14:textId="1A3733B5" w:rsidR="006644A5" w:rsidRDefault="00576FEF">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6074249" w:history="1">
        <w:r w:rsidR="006644A5" w:rsidRPr="005E79F4">
          <w:rPr>
            <w:rStyle w:val="a4"/>
            <w:noProof/>
          </w:rPr>
          <w:t>2.2.1</w:t>
        </w:r>
        <w:r w:rsidR="006644A5">
          <w:rPr>
            <w:rFonts w:asciiTheme="minorHAnsi" w:eastAsiaTheme="minorEastAsia" w:hAnsiTheme="minorHAnsi" w:cstheme="minorBidi"/>
            <w:iCs w:val="0"/>
            <w:noProof/>
            <w:kern w:val="2"/>
            <w:sz w:val="21"/>
            <w:szCs w:val="22"/>
          </w:rPr>
          <w:tab/>
        </w:r>
        <w:r w:rsidR="006644A5" w:rsidRPr="005E79F4">
          <w:rPr>
            <w:rStyle w:val="a4"/>
            <w:noProof/>
          </w:rPr>
          <w:t>数据集的测试方法</w:t>
        </w:r>
        <w:r w:rsidR="006644A5">
          <w:rPr>
            <w:noProof/>
            <w:webHidden/>
          </w:rPr>
          <w:tab/>
        </w:r>
        <w:r w:rsidR="006644A5">
          <w:rPr>
            <w:noProof/>
            <w:webHidden/>
          </w:rPr>
          <w:fldChar w:fldCharType="begin"/>
        </w:r>
        <w:r w:rsidR="006644A5">
          <w:rPr>
            <w:noProof/>
            <w:webHidden/>
          </w:rPr>
          <w:instrText xml:space="preserve"> PAGEREF _Toc6074249 \h </w:instrText>
        </w:r>
        <w:r w:rsidR="006644A5">
          <w:rPr>
            <w:noProof/>
            <w:webHidden/>
          </w:rPr>
        </w:r>
        <w:r w:rsidR="006644A5">
          <w:rPr>
            <w:noProof/>
            <w:webHidden/>
          </w:rPr>
          <w:fldChar w:fldCharType="separate"/>
        </w:r>
        <w:r w:rsidR="00971587">
          <w:rPr>
            <w:noProof/>
            <w:webHidden/>
          </w:rPr>
          <w:t>6</w:t>
        </w:r>
        <w:r w:rsidR="006644A5">
          <w:rPr>
            <w:noProof/>
            <w:webHidden/>
          </w:rPr>
          <w:fldChar w:fldCharType="end"/>
        </w:r>
      </w:hyperlink>
    </w:p>
    <w:p w14:paraId="702DF466" w14:textId="47755D3B" w:rsidR="006644A5" w:rsidRDefault="00576FEF">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6074250" w:history="1">
        <w:r w:rsidR="006644A5" w:rsidRPr="005E79F4">
          <w:rPr>
            <w:rStyle w:val="a4"/>
            <w:noProof/>
          </w:rPr>
          <w:t>2.2.2</w:t>
        </w:r>
        <w:r w:rsidR="006644A5">
          <w:rPr>
            <w:rFonts w:asciiTheme="minorHAnsi" w:eastAsiaTheme="minorEastAsia" w:hAnsiTheme="minorHAnsi" w:cstheme="minorBidi"/>
            <w:iCs w:val="0"/>
            <w:noProof/>
            <w:kern w:val="2"/>
            <w:sz w:val="21"/>
            <w:szCs w:val="22"/>
          </w:rPr>
          <w:tab/>
        </w:r>
        <w:r w:rsidR="006644A5" w:rsidRPr="005E79F4">
          <w:rPr>
            <w:rStyle w:val="a4"/>
            <w:noProof/>
          </w:rPr>
          <w:t>测试准确率的表示方法</w:t>
        </w:r>
        <w:r w:rsidR="006644A5">
          <w:rPr>
            <w:noProof/>
            <w:webHidden/>
          </w:rPr>
          <w:tab/>
        </w:r>
        <w:r w:rsidR="006644A5">
          <w:rPr>
            <w:noProof/>
            <w:webHidden/>
          </w:rPr>
          <w:fldChar w:fldCharType="begin"/>
        </w:r>
        <w:r w:rsidR="006644A5">
          <w:rPr>
            <w:noProof/>
            <w:webHidden/>
          </w:rPr>
          <w:instrText xml:space="preserve"> PAGEREF _Toc6074250 \h </w:instrText>
        </w:r>
        <w:r w:rsidR="006644A5">
          <w:rPr>
            <w:noProof/>
            <w:webHidden/>
          </w:rPr>
        </w:r>
        <w:r w:rsidR="006644A5">
          <w:rPr>
            <w:noProof/>
            <w:webHidden/>
          </w:rPr>
          <w:fldChar w:fldCharType="separate"/>
        </w:r>
        <w:r w:rsidR="00971587">
          <w:rPr>
            <w:noProof/>
            <w:webHidden/>
          </w:rPr>
          <w:t>6</w:t>
        </w:r>
        <w:r w:rsidR="006644A5">
          <w:rPr>
            <w:noProof/>
            <w:webHidden/>
          </w:rPr>
          <w:fldChar w:fldCharType="end"/>
        </w:r>
      </w:hyperlink>
    </w:p>
    <w:p w14:paraId="2E05D249" w14:textId="4F0D7597" w:rsidR="006644A5" w:rsidRDefault="00576FEF">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6074251" w:history="1">
        <w:r w:rsidR="006644A5" w:rsidRPr="005E79F4">
          <w:rPr>
            <w:rStyle w:val="a4"/>
            <w:noProof/>
          </w:rPr>
          <w:t>第</w:t>
        </w:r>
        <w:r w:rsidR="006644A5" w:rsidRPr="005E79F4">
          <w:rPr>
            <w:rStyle w:val="a4"/>
            <w:noProof/>
          </w:rPr>
          <w:t xml:space="preserve"> 3 </w:t>
        </w:r>
        <w:r w:rsidR="006644A5" w:rsidRPr="005E79F4">
          <w:rPr>
            <w:rStyle w:val="a4"/>
            <w:noProof/>
          </w:rPr>
          <w:t>章</w:t>
        </w:r>
        <w:r w:rsidR="006644A5">
          <w:rPr>
            <w:rFonts w:asciiTheme="minorHAnsi" w:eastAsiaTheme="minorEastAsia" w:hAnsiTheme="minorHAnsi" w:cstheme="minorBidi"/>
            <w:bCs w:val="0"/>
            <w:noProof/>
            <w:kern w:val="2"/>
            <w:sz w:val="21"/>
            <w:szCs w:val="22"/>
          </w:rPr>
          <w:tab/>
        </w:r>
        <w:r w:rsidR="006644A5" w:rsidRPr="005E79F4">
          <w:rPr>
            <w:rStyle w:val="a4"/>
            <w:rFonts w:hAnsi="宋体"/>
            <w:noProof/>
          </w:rPr>
          <w:t>基于骨架关节特征的动作识别方法</w:t>
        </w:r>
        <w:r w:rsidR="006644A5">
          <w:rPr>
            <w:noProof/>
            <w:webHidden/>
          </w:rPr>
          <w:tab/>
        </w:r>
        <w:r w:rsidR="006644A5">
          <w:rPr>
            <w:noProof/>
            <w:webHidden/>
          </w:rPr>
          <w:fldChar w:fldCharType="begin"/>
        </w:r>
        <w:r w:rsidR="006644A5">
          <w:rPr>
            <w:noProof/>
            <w:webHidden/>
          </w:rPr>
          <w:instrText xml:space="preserve"> PAGEREF _Toc6074251 \h </w:instrText>
        </w:r>
        <w:r w:rsidR="006644A5">
          <w:rPr>
            <w:noProof/>
            <w:webHidden/>
          </w:rPr>
        </w:r>
        <w:r w:rsidR="006644A5">
          <w:rPr>
            <w:noProof/>
            <w:webHidden/>
          </w:rPr>
          <w:fldChar w:fldCharType="separate"/>
        </w:r>
        <w:r w:rsidR="00971587">
          <w:rPr>
            <w:noProof/>
            <w:webHidden/>
          </w:rPr>
          <w:t>8</w:t>
        </w:r>
        <w:r w:rsidR="006644A5">
          <w:rPr>
            <w:noProof/>
            <w:webHidden/>
          </w:rPr>
          <w:fldChar w:fldCharType="end"/>
        </w:r>
      </w:hyperlink>
    </w:p>
    <w:p w14:paraId="3060FD48" w14:textId="099110E3" w:rsidR="006644A5" w:rsidRDefault="00576FEF">
      <w:pPr>
        <w:pStyle w:val="23"/>
        <w:tabs>
          <w:tab w:val="left" w:pos="840"/>
          <w:tab w:val="right" w:leader="dot" w:pos="8777"/>
        </w:tabs>
        <w:rPr>
          <w:rFonts w:asciiTheme="minorHAnsi" w:eastAsiaTheme="minorEastAsia" w:hAnsiTheme="minorHAnsi" w:cstheme="minorBidi"/>
          <w:noProof/>
          <w:kern w:val="2"/>
          <w:sz w:val="21"/>
          <w:szCs w:val="22"/>
        </w:rPr>
      </w:pPr>
      <w:hyperlink w:anchor="_Toc6074252" w:history="1">
        <w:r w:rsidR="006644A5" w:rsidRPr="005E79F4">
          <w:rPr>
            <w:rStyle w:val="a4"/>
            <w:noProof/>
          </w:rPr>
          <w:t>3.1</w:t>
        </w:r>
        <w:r w:rsidR="006644A5">
          <w:rPr>
            <w:rFonts w:asciiTheme="minorHAnsi" w:eastAsiaTheme="minorEastAsia" w:hAnsiTheme="minorHAnsi" w:cstheme="minorBidi"/>
            <w:noProof/>
            <w:kern w:val="2"/>
            <w:sz w:val="21"/>
            <w:szCs w:val="22"/>
          </w:rPr>
          <w:tab/>
        </w:r>
        <w:r w:rsidR="006644A5" w:rsidRPr="005E79F4">
          <w:rPr>
            <w:rStyle w:val="a4"/>
            <w:noProof/>
          </w:rPr>
          <w:t>身体部位判断和关节点获取</w:t>
        </w:r>
        <w:r w:rsidR="006644A5">
          <w:rPr>
            <w:noProof/>
            <w:webHidden/>
          </w:rPr>
          <w:tab/>
        </w:r>
        <w:r w:rsidR="006644A5">
          <w:rPr>
            <w:noProof/>
            <w:webHidden/>
          </w:rPr>
          <w:fldChar w:fldCharType="begin"/>
        </w:r>
        <w:r w:rsidR="006644A5">
          <w:rPr>
            <w:noProof/>
            <w:webHidden/>
          </w:rPr>
          <w:instrText xml:space="preserve"> PAGEREF _Toc6074252 \h </w:instrText>
        </w:r>
        <w:r w:rsidR="006644A5">
          <w:rPr>
            <w:noProof/>
            <w:webHidden/>
          </w:rPr>
        </w:r>
        <w:r w:rsidR="006644A5">
          <w:rPr>
            <w:noProof/>
            <w:webHidden/>
          </w:rPr>
          <w:fldChar w:fldCharType="separate"/>
        </w:r>
        <w:r w:rsidR="00971587">
          <w:rPr>
            <w:noProof/>
            <w:webHidden/>
          </w:rPr>
          <w:t>8</w:t>
        </w:r>
        <w:r w:rsidR="006644A5">
          <w:rPr>
            <w:noProof/>
            <w:webHidden/>
          </w:rPr>
          <w:fldChar w:fldCharType="end"/>
        </w:r>
      </w:hyperlink>
    </w:p>
    <w:p w14:paraId="13E186EE" w14:textId="781422AF" w:rsidR="006644A5" w:rsidRDefault="00576FEF">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6074253" w:history="1">
        <w:r w:rsidR="006644A5" w:rsidRPr="005E79F4">
          <w:rPr>
            <w:rStyle w:val="a4"/>
            <w:noProof/>
          </w:rPr>
          <w:t>3.1.1</w:t>
        </w:r>
        <w:r w:rsidR="006644A5">
          <w:rPr>
            <w:rFonts w:asciiTheme="minorHAnsi" w:eastAsiaTheme="minorEastAsia" w:hAnsiTheme="minorHAnsi" w:cstheme="minorBidi"/>
            <w:iCs w:val="0"/>
            <w:noProof/>
            <w:kern w:val="2"/>
            <w:sz w:val="21"/>
            <w:szCs w:val="22"/>
          </w:rPr>
          <w:tab/>
        </w:r>
        <w:r w:rsidR="006644A5" w:rsidRPr="005E79F4">
          <w:rPr>
            <w:rStyle w:val="a4"/>
            <w:noProof/>
          </w:rPr>
          <w:t>关节特征获取</w:t>
        </w:r>
        <w:r w:rsidR="006644A5">
          <w:rPr>
            <w:noProof/>
            <w:webHidden/>
          </w:rPr>
          <w:tab/>
        </w:r>
        <w:r w:rsidR="006644A5">
          <w:rPr>
            <w:noProof/>
            <w:webHidden/>
          </w:rPr>
          <w:fldChar w:fldCharType="begin"/>
        </w:r>
        <w:r w:rsidR="006644A5">
          <w:rPr>
            <w:noProof/>
            <w:webHidden/>
          </w:rPr>
          <w:instrText xml:space="preserve"> PAGEREF _Toc6074253 \h </w:instrText>
        </w:r>
        <w:r w:rsidR="006644A5">
          <w:rPr>
            <w:noProof/>
            <w:webHidden/>
          </w:rPr>
        </w:r>
        <w:r w:rsidR="006644A5">
          <w:rPr>
            <w:noProof/>
            <w:webHidden/>
          </w:rPr>
          <w:fldChar w:fldCharType="separate"/>
        </w:r>
        <w:r w:rsidR="00971587">
          <w:rPr>
            <w:noProof/>
            <w:webHidden/>
          </w:rPr>
          <w:t>8</w:t>
        </w:r>
        <w:r w:rsidR="006644A5">
          <w:rPr>
            <w:noProof/>
            <w:webHidden/>
          </w:rPr>
          <w:fldChar w:fldCharType="end"/>
        </w:r>
      </w:hyperlink>
    </w:p>
    <w:p w14:paraId="4E020EC9" w14:textId="4A8D3049" w:rsidR="006644A5" w:rsidRDefault="00576FEF">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6074254" w:history="1">
        <w:r w:rsidR="006644A5" w:rsidRPr="005E79F4">
          <w:rPr>
            <w:rStyle w:val="a4"/>
            <w:noProof/>
          </w:rPr>
          <w:t>3.1.2</w:t>
        </w:r>
        <w:r w:rsidR="006644A5">
          <w:rPr>
            <w:rFonts w:asciiTheme="minorHAnsi" w:eastAsiaTheme="minorEastAsia" w:hAnsiTheme="minorHAnsi" w:cstheme="minorBidi"/>
            <w:iCs w:val="0"/>
            <w:noProof/>
            <w:kern w:val="2"/>
            <w:sz w:val="21"/>
            <w:szCs w:val="22"/>
          </w:rPr>
          <w:tab/>
        </w:r>
        <w:r w:rsidR="006644A5" w:rsidRPr="005E79F4">
          <w:rPr>
            <w:rStyle w:val="a4"/>
            <w:noProof/>
          </w:rPr>
          <w:t>关节位置预测</w:t>
        </w:r>
        <w:r w:rsidR="006644A5">
          <w:rPr>
            <w:noProof/>
            <w:webHidden/>
          </w:rPr>
          <w:tab/>
        </w:r>
        <w:r w:rsidR="006644A5">
          <w:rPr>
            <w:noProof/>
            <w:webHidden/>
          </w:rPr>
          <w:fldChar w:fldCharType="begin"/>
        </w:r>
        <w:r w:rsidR="006644A5">
          <w:rPr>
            <w:noProof/>
            <w:webHidden/>
          </w:rPr>
          <w:instrText xml:space="preserve"> PAGEREF _Toc6074254 \h </w:instrText>
        </w:r>
        <w:r w:rsidR="006644A5">
          <w:rPr>
            <w:noProof/>
            <w:webHidden/>
          </w:rPr>
        </w:r>
        <w:r w:rsidR="006644A5">
          <w:rPr>
            <w:noProof/>
            <w:webHidden/>
          </w:rPr>
          <w:fldChar w:fldCharType="separate"/>
        </w:r>
        <w:r w:rsidR="00971587">
          <w:rPr>
            <w:noProof/>
            <w:webHidden/>
          </w:rPr>
          <w:t>8</w:t>
        </w:r>
        <w:r w:rsidR="006644A5">
          <w:rPr>
            <w:noProof/>
            <w:webHidden/>
          </w:rPr>
          <w:fldChar w:fldCharType="end"/>
        </w:r>
      </w:hyperlink>
    </w:p>
    <w:p w14:paraId="3FFE02F2" w14:textId="10A3C5FC" w:rsidR="006644A5" w:rsidRDefault="00576FEF">
      <w:pPr>
        <w:pStyle w:val="23"/>
        <w:tabs>
          <w:tab w:val="left" w:pos="840"/>
          <w:tab w:val="right" w:leader="dot" w:pos="8777"/>
        </w:tabs>
        <w:rPr>
          <w:rFonts w:asciiTheme="minorHAnsi" w:eastAsiaTheme="minorEastAsia" w:hAnsiTheme="minorHAnsi" w:cstheme="minorBidi"/>
          <w:noProof/>
          <w:kern w:val="2"/>
          <w:sz w:val="21"/>
          <w:szCs w:val="22"/>
        </w:rPr>
      </w:pPr>
      <w:hyperlink w:anchor="_Toc6074255" w:history="1">
        <w:r w:rsidR="006644A5" w:rsidRPr="005E79F4">
          <w:rPr>
            <w:rStyle w:val="a4"/>
            <w:noProof/>
          </w:rPr>
          <w:t>3.2</w:t>
        </w:r>
        <w:r w:rsidR="006644A5">
          <w:rPr>
            <w:rFonts w:asciiTheme="minorHAnsi" w:eastAsiaTheme="minorEastAsia" w:hAnsiTheme="minorHAnsi" w:cstheme="minorBidi"/>
            <w:noProof/>
            <w:kern w:val="2"/>
            <w:sz w:val="21"/>
            <w:szCs w:val="22"/>
          </w:rPr>
          <w:tab/>
        </w:r>
        <w:r w:rsidR="006644A5" w:rsidRPr="005E79F4">
          <w:rPr>
            <w:rStyle w:val="a4"/>
            <w:noProof/>
          </w:rPr>
          <w:t>动作的表示和动作的识别</w:t>
        </w:r>
        <w:r w:rsidR="006644A5">
          <w:rPr>
            <w:noProof/>
            <w:webHidden/>
          </w:rPr>
          <w:tab/>
        </w:r>
        <w:r w:rsidR="006644A5">
          <w:rPr>
            <w:noProof/>
            <w:webHidden/>
          </w:rPr>
          <w:fldChar w:fldCharType="begin"/>
        </w:r>
        <w:r w:rsidR="006644A5">
          <w:rPr>
            <w:noProof/>
            <w:webHidden/>
          </w:rPr>
          <w:instrText xml:space="preserve"> PAGEREF _Toc6074255 \h </w:instrText>
        </w:r>
        <w:r w:rsidR="006644A5">
          <w:rPr>
            <w:noProof/>
            <w:webHidden/>
          </w:rPr>
        </w:r>
        <w:r w:rsidR="006644A5">
          <w:rPr>
            <w:noProof/>
            <w:webHidden/>
          </w:rPr>
          <w:fldChar w:fldCharType="separate"/>
        </w:r>
        <w:r w:rsidR="00971587">
          <w:rPr>
            <w:noProof/>
            <w:webHidden/>
          </w:rPr>
          <w:t>9</w:t>
        </w:r>
        <w:r w:rsidR="006644A5">
          <w:rPr>
            <w:noProof/>
            <w:webHidden/>
          </w:rPr>
          <w:fldChar w:fldCharType="end"/>
        </w:r>
      </w:hyperlink>
    </w:p>
    <w:p w14:paraId="0EC3D429" w14:textId="6E897A8C" w:rsidR="006644A5" w:rsidRDefault="00576FEF">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6074256" w:history="1">
        <w:r w:rsidR="006644A5" w:rsidRPr="005E79F4">
          <w:rPr>
            <w:rStyle w:val="a4"/>
            <w:noProof/>
          </w:rPr>
          <w:t>3.2.1</w:t>
        </w:r>
        <w:r w:rsidR="006644A5">
          <w:rPr>
            <w:rFonts w:asciiTheme="minorHAnsi" w:eastAsiaTheme="minorEastAsia" w:hAnsiTheme="minorHAnsi" w:cstheme="minorBidi"/>
            <w:iCs w:val="0"/>
            <w:noProof/>
            <w:kern w:val="2"/>
            <w:sz w:val="21"/>
            <w:szCs w:val="22"/>
          </w:rPr>
          <w:tab/>
        </w:r>
        <w:r w:rsidR="006644A5" w:rsidRPr="005E79F4">
          <w:rPr>
            <w:rStyle w:val="a4"/>
            <w:noProof/>
          </w:rPr>
          <w:t>姿态特征获取</w:t>
        </w:r>
        <w:r w:rsidR="006644A5">
          <w:rPr>
            <w:noProof/>
            <w:webHidden/>
          </w:rPr>
          <w:tab/>
        </w:r>
        <w:r w:rsidR="006644A5">
          <w:rPr>
            <w:noProof/>
            <w:webHidden/>
          </w:rPr>
          <w:fldChar w:fldCharType="begin"/>
        </w:r>
        <w:r w:rsidR="006644A5">
          <w:rPr>
            <w:noProof/>
            <w:webHidden/>
          </w:rPr>
          <w:instrText xml:space="preserve"> PAGEREF _Toc6074256 \h </w:instrText>
        </w:r>
        <w:r w:rsidR="006644A5">
          <w:rPr>
            <w:noProof/>
            <w:webHidden/>
          </w:rPr>
        </w:r>
        <w:r w:rsidR="006644A5">
          <w:rPr>
            <w:noProof/>
            <w:webHidden/>
          </w:rPr>
          <w:fldChar w:fldCharType="separate"/>
        </w:r>
        <w:r w:rsidR="00971587">
          <w:rPr>
            <w:noProof/>
            <w:webHidden/>
          </w:rPr>
          <w:t>9</w:t>
        </w:r>
        <w:r w:rsidR="006644A5">
          <w:rPr>
            <w:noProof/>
            <w:webHidden/>
          </w:rPr>
          <w:fldChar w:fldCharType="end"/>
        </w:r>
      </w:hyperlink>
    </w:p>
    <w:p w14:paraId="09AEDEFF" w14:textId="4E4ACBFA" w:rsidR="006644A5" w:rsidRDefault="00576FEF">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6074257" w:history="1">
        <w:r w:rsidR="006644A5" w:rsidRPr="005E79F4">
          <w:rPr>
            <w:rStyle w:val="a4"/>
            <w:noProof/>
          </w:rPr>
          <w:t>3.2.2</w:t>
        </w:r>
        <w:r w:rsidR="006644A5">
          <w:rPr>
            <w:rFonts w:asciiTheme="minorHAnsi" w:eastAsiaTheme="minorEastAsia" w:hAnsiTheme="minorHAnsi" w:cstheme="minorBidi"/>
            <w:iCs w:val="0"/>
            <w:noProof/>
            <w:kern w:val="2"/>
            <w:sz w:val="21"/>
            <w:szCs w:val="22"/>
          </w:rPr>
          <w:tab/>
        </w:r>
        <w:r w:rsidR="006644A5" w:rsidRPr="005E79F4">
          <w:rPr>
            <w:rStyle w:val="a4"/>
            <w:noProof/>
          </w:rPr>
          <w:t>动作序列识别</w:t>
        </w:r>
        <w:r w:rsidR="006644A5">
          <w:rPr>
            <w:noProof/>
            <w:webHidden/>
          </w:rPr>
          <w:tab/>
        </w:r>
        <w:r w:rsidR="006644A5">
          <w:rPr>
            <w:noProof/>
            <w:webHidden/>
          </w:rPr>
          <w:fldChar w:fldCharType="begin"/>
        </w:r>
        <w:r w:rsidR="006644A5">
          <w:rPr>
            <w:noProof/>
            <w:webHidden/>
          </w:rPr>
          <w:instrText xml:space="preserve"> PAGEREF _Toc6074257 \h </w:instrText>
        </w:r>
        <w:r w:rsidR="006644A5">
          <w:rPr>
            <w:noProof/>
            <w:webHidden/>
          </w:rPr>
        </w:r>
        <w:r w:rsidR="006644A5">
          <w:rPr>
            <w:noProof/>
            <w:webHidden/>
          </w:rPr>
          <w:fldChar w:fldCharType="separate"/>
        </w:r>
        <w:r w:rsidR="00971587">
          <w:rPr>
            <w:noProof/>
            <w:webHidden/>
          </w:rPr>
          <w:t>10</w:t>
        </w:r>
        <w:r w:rsidR="006644A5">
          <w:rPr>
            <w:noProof/>
            <w:webHidden/>
          </w:rPr>
          <w:fldChar w:fldCharType="end"/>
        </w:r>
      </w:hyperlink>
    </w:p>
    <w:p w14:paraId="14AD95A9" w14:textId="19923BD2" w:rsidR="006644A5" w:rsidRDefault="00576FEF">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6074258" w:history="1">
        <w:r w:rsidR="006644A5" w:rsidRPr="005E79F4">
          <w:rPr>
            <w:rStyle w:val="a4"/>
            <w:noProof/>
          </w:rPr>
          <w:t>第</w:t>
        </w:r>
        <w:r w:rsidR="006644A5" w:rsidRPr="005E79F4">
          <w:rPr>
            <w:rStyle w:val="a4"/>
            <w:noProof/>
          </w:rPr>
          <w:t xml:space="preserve"> 4 </w:t>
        </w:r>
        <w:r w:rsidR="006644A5" w:rsidRPr="005E79F4">
          <w:rPr>
            <w:rStyle w:val="a4"/>
            <w:noProof/>
          </w:rPr>
          <w:t>章</w:t>
        </w:r>
        <w:r w:rsidR="006644A5">
          <w:rPr>
            <w:rFonts w:asciiTheme="minorHAnsi" w:eastAsiaTheme="minorEastAsia" w:hAnsiTheme="minorHAnsi" w:cstheme="minorBidi"/>
            <w:bCs w:val="0"/>
            <w:noProof/>
            <w:kern w:val="2"/>
            <w:sz w:val="21"/>
            <w:szCs w:val="22"/>
          </w:rPr>
          <w:tab/>
        </w:r>
        <w:r w:rsidR="006644A5" w:rsidRPr="005E79F4">
          <w:rPr>
            <w:rStyle w:val="a4"/>
            <w:rFonts w:hAnsi="宋体"/>
            <w:noProof/>
          </w:rPr>
          <w:t>基于三维模型特征的动作识别方法</w:t>
        </w:r>
        <w:r w:rsidR="006644A5">
          <w:rPr>
            <w:noProof/>
            <w:webHidden/>
          </w:rPr>
          <w:tab/>
        </w:r>
        <w:r w:rsidR="006644A5">
          <w:rPr>
            <w:noProof/>
            <w:webHidden/>
          </w:rPr>
          <w:fldChar w:fldCharType="begin"/>
        </w:r>
        <w:r w:rsidR="006644A5">
          <w:rPr>
            <w:noProof/>
            <w:webHidden/>
          </w:rPr>
          <w:instrText xml:space="preserve"> PAGEREF _Toc6074258 \h </w:instrText>
        </w:r>
        <w:r w:rsidR="006644A5">
          <w:rPr>
            <w:noProof/>
            <w:webHidden/>
          </w:rPr>
        </w:r>
        <w:r w:rsidR="006644A5">
          <w:rPr>
            <w:noProof/>
            <w:webHidden/>
          </w:rPr>
          <w:fldChar w:fldCharType="separate"/>
        </w:r>
        <w:r w:rsidR="00971587">
          <w:rPr>
            <w:noProof/>
            <w:webHidden/>
          </w:rPr>
          <w:t>12</w:t>
        </w:r>
        <w:r w:rsidR="006644A5">
          <w:rPr>
            <w:noProof/>
            <w:webHidden/>
          </w:rPr>
          <w:fldChar w:fldCharType="end"/>
        </w:r>
      </w:hyperlink>
    </w:p>
    <w:p w14:paraId="625330A3" w14:textId="178F7C06" w:rsidR="006644A5" w:rsidRDefault="00576FEF">
      <w:pPr>
        <w:pStyle w:val="23"/>
        <w:tabs>
          <w:tab w:val="left" w:pos="840"/>
          <w:tab w:val="right" w:leader="dot" w:pos="8777"/>
        </w:tabs>
        <w:rPr>
          <w:rFonts w:asciiTheme="minorHAnsi" w:eastAsiaTheme="minorEastAsia" w:hAnsiTheme="minorHAnsi" w:cstheme="minorBidi"/>
          <w:noProof/>
          <w:kern w:val="2"/>
          <w:sz w:val="21"/>
          <w:szCs w:val="22"/>
        </w:rPr>
      </w:pPr>
      <w:hyperlink w:anchor="_Toc6074259" w:history="1">
        <w:r w:rsidR="006644A5" w:rsidRPr="005E79F4">
          <w:rPr>
            <w:rStyle w:val="a4"/>
            <w:noProof/>
          </w:rPr>
          <w:t>4.1</w:t>
        </w:r>
        <w:r w:rsidR="006644A5">
          <w:rPr>
            <w:rFonts w:asciiTheme="minorHAnsi" w:eastAsiaTheme="minorEastAsia" w:hAnsiTheme="minorHAnsi" w:cstheme="minorBidi"/>
            <w:noProof/>
            <w:kern w:val="2"/>
            <w:sz w:val="21"/>
            <w:szCs w:val="22"/>
          </w:rPr>
          <w:tab/>
        </w:r>
        <w:r w:rsidR="006644A5" w:rsidRPr="005E79F4">
          <w:rPr>
            <w:rStyle w:val="a4"/>
            <w:noProof/>
          </w:rPr>
          <w:t>深度信息到三维模型的转化</w:t>
        </w:r>
        <w:r w:rsidR="006644A5">
          <w:rPr>
            <w:noProof/>
            <w:webHidden/>
          </w:rPr>
          <w:tab/>
        </w:r>
        <w:r w:rsidR="006644A5">
          <w:rPr>
            <w:noProof/>
            <w:webHidden/>
          </w:rPr>
          <w:fldChar w:fldCharType="begin"/>
        </w:r>
        <w:r w:rsidR="006644A5">
          <w:rPr>
            <w:noProof/>
            <w:webHidden/>
          </w:rPr>
          <w:instrText xml:space="preserve"> PAGEREF _Toc6074259 \h </w:instrText>
        </w:r>
        <w:r w:rsidR="006644A5">
          <w:rPr>
            <w:noProof/>
            <w:webHidden/>
          </w:rPr>
        </w:r>
        <w:r w:rsidR="006644A5">
          <w:rPr>
            <w:noProof/>
            <w:webHidden/>
          </w:rPr>
          <w:fldChar w:fldCharType="separate"/>
        </w:r>
        <w:r w:rsidR="00971587">
          <w:rPr>
            <w:noProof/>
            <w:webHidden/>
          </w:rPr>
          <w:t>12</w:t>
        </w:r>
        <w:r w:rsidR="006644A5">
          <w:rPr>
            <w:noProof/>
            <w:webHidden/>
          </w:rPr>
          <w:fldChar w:fldCharType="end"/>
        </w:r>
      </w:hyperlink>
    </w:p>
    <w:p w14:paraId="2C7DB88E" w14:textId="67B2FC2C" w:rsidR="006644A5" w:rsidRDefault="00576FEF">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6074260" w:history="1">
        <w:r w:rsidR="006644A5" w:rsidRPr="005E79F4">
          <w:rPr>
            <w:rStyle w:val="a4"/>
            <w:noProof/>
          </w:rPr>
          <w:t>4.1.1</w:t>
        </w:r>
        <w:r w:rsidR="006644A5">
          <w:rPr>
            <w:rFonts w:asciiTheme="minorHAnsi" w:eastAsiaTheme="minorEastAsia" w:hAnsiTheme="minorHAnsi" w:cstheme="minorBidi"/>
            <w:iCs w:val="0"/>
            <w:noProof/>
            <w:kern w:val="2"/>
            <w:sz w:val="21"/>
            <w:szCs w:val="22"/>
          </w:rPr>
          <w:tab/>
        </w:r>
        <w:r w:rsidR="006644A5" w:rsidRPr="005E79F4">
          <w:rPr>
            <w:rStyle w:val="a4"/>
            <w:noProof/>
          </w:rPr>
          <w:t>深度图像到点云的转化</w:t>
        </w:r>
        <w:r w:rsidR="006644A5">
          <w:rPr>
            <w:noProof/>
            <w:webHidden/>
          </w:rPr>
          <w:tab/>
        </w:r>
        <w:r w:rsidR="006644A5">
          <w:rPr>
            <w:noProof/>
            <w:webHidden/>
          </w:rPr>
          <w:fldChar w:fldCharType="begin"/>
        </w:r>
        <w:r w:rsidR="006644A5">
          <w:rPr>
            <w:noProof/>
            <w:webHidden/>
          </w:rPr>
          <w:instrText xml:space="preserve"> PAGEREF _Toc6074260 \h </w:instrText>
        </w:r>
        <w:r w:rsidR="006644A5">
          <w:rPr>
            <w:noProof/>
            <w:webHidden/>
          </w:rPr>
        </w:r>
        <w:r w:rsidR="006644A5">
          <w:rPr>
            <w:noProof/>
            <w:webHidden/>
          </w:rPr>
          <w:fldChar w:fldCharType="separate"/>
        </w:r>
        <w:r w:rsidR="00971587">
          <w:rPr>
            <w:noProof/>
            <w:webHidden/>
          </w:rPr>
          <w:t>12</w:t>
        </w:r>
        <w:r w:rsidR="006644A5">
          <w:rPr>
            <w:noProof/>
            <w:webHidden/>
          </w:rPr>
          <w:fldChar w:fldCharType="end"/>
        </w:r>
      </w:hyperlink>
    </w:p>
    <w:p w14:paraId="6E1DE32B" w14:textId="6C02E65E" w:rsidR="006644A5" w:rsidRDefault="00576FEF">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6074261" w:history="1">
        <w:r w:rsidR="006644A5" w:rsidRPr="005E79F4">
          <w:rPr>
            <w:rStyle w:val="a4"/>
            <w:noProof/>
          </w:rPr>
          <w:t>4.1.2</w:t>
        </w:r>
        <w:r w:rsidR="006644A5">
          <w:rPr>
            <w:rFonts w:asciiTheme="minorHAnsi" w:eastAsiaTheme="minorEastAsia" w:hAnsiTheme="minorHAnsi" w:cstheme="minorBidi"/>
            <w:iCs w:val="0"/>
            <w:noProof/>
            <w:kern w:val="2"/>
            <w:sz w:val="21"/>
            <w:szCs w:val="22"/>
          </w:rPr>
          <w:tab/>
        </w:r>
        <w:r w:rsidR="006644A5" w:rsidRPr="005E79F4">
          <w:rPr>
            <w:rStyle w:val="a4"/>
            <w:noProof/>
          </w:rPr>
          <w:t>占用空间的统计</w:t>
        </w:r>
        <w:r w:rsidR="006644A5">
          <w:rPr>
            <w:noProof/>
            <w:webHidden/>
          </w:rPr>
          <w:tab/>
        </w:r>
        <w:r w:rsidR="006644A5">
          <w:rPr>
            <w:noProof/>
            <w:webHidden/>
          </w:rPr>
          <w:fldChar w:fldCharType="begin"/>
        </w:r>
        <w:r w:rsidR="006644A5">
          <w:rPr>
            <w:noProof/>
            <w:webHidden/>
          </w:rPr>
          <w:instrText xml:space="preserve"> PAGEREF _Toc6074261 \h </w:instrText>
        </w:r>
        <w:r w:rsidR="006644A5">
          <w:rPr>
            <w:noProof/>
            <w:webHidden/>
          </w:rPr>
        </w:r>
        <w:r w:rsidR="006644A5">
          <w:rPr>
            <w:noProof/>
            <w:webHidden/>
          </w:rPr>
          <w:fldChar w:fldCharType="separate"/>
        </w:r>
        <w:r w:rsidR="00971587">
          <w:rPr>
            <w:noProof/>
            <w:webHidden/>
          </w:rPr>
          <w:t>12</w:t>
        </w:r>
        <w:r w:rsidR="006644A5">
          <w:rPr>
            <w:noProof/>
            <w:webHidden/>
          </w:rPr>
          <w:fldChar w:fldCharType="end"/>
        </w:r>
      </w:hyperlink>
    </w:p>
    <w:p w14:paraId="0BA0E2AF" w14:textId="035B78B1" w:rsidR="006644A5" w:rsidRDefault="00576FEF">
      <w:pPr>
        <w:pStyle w:val="23"/>
        <w:tabs>
          <w:tab w:val="left" w:pos="840"/>
          <w:tab w:val="right" w:leader="dot" w:pos="8777"/>
        </w:tabs>
        <w:rPr>
          <w:rFonts w:asciiTheme="minorHAnsi" w:eastAsiaTheme="minorEastAsia" w:hAnsiTheme="minorHAnsi" w:cstheme="minorBidi"/>
          <w:noProof/>
          <w:kern w:val="2"/>
          <w:sz w:val="21"/>
          <w:szCs w:val="22"/>
        </w:rPr>
      </w:pPr>
      <w:hyperlink w:anchor="_Toc6074262" w:history="1">
        <w:r w:rsidR="006644A5" w:rsidRPr="005E79F4">
          <w:rPr>
            <w:rStyle w:val="a4"/>
            <w:noProof/>
          </w:rPr>
          <w:t>4.2</w:t>
        </w:r>
        <w:r w:rsidR="006644A5">
          <w:rPr>
            <w:rFonts w:asciiTheme="minorHAnsi" w:eastAsiaTheme="minorEastAsia" w:hAnsiTheme="minorHAnsi" w:cstheme="minorBidi"/>
            <w:noProof/>
            <w:kern w:val="2"/>
            <w:sz w:val="21"/>
            <w:szCs w:val="22"/>
          </w:rPr>
          <w:tab/>
        </w:r>
        <w:r w:rsidR="006644A5" w:rsidRPr="005E79F4">
          <w:rPr>
            <w:rStyle w:val="a4"/>
            <w:noProof/>
          </w:rPr>
          <w:t>三维模型数据冗余度的降低</w:t>
        </w:r>
        <w:r w:rsidR="006644A5">
          <w:rPr>
            <w:noProof/>
            <w:webHidden/>
          </w:rPr>
          <w:tab/>
        </w:r>
        <w:r w:rsidR="006644A5">
          <w:rPr>
            <w:noProof/>
            <w:webHidden/>
          </w:rPr>
          <w:fldChar w:fldCharType="begin"/>
        </w:r>
        <w:r w:rsidR="006644A5">
          <w:rPr>
            <w:noProof/>
            <w:webHidden/>
          </w:rPr>
          <w:instrText xml:space="preserve"> PAGEREF _Toc6074262 \h </w:instrText>
        </w:r>
        <w:r w:rsidR="006644A5">
          <w:rPr>
            <w:noProof/>
            <w:webHidden/>
          </w:rPr>
        </w:r>
        <w:r w:rsidR="006644A5">
          <w:rPr>
            <w:noProof/>
            <w:webHidden/>
          </w:rPr>
          <w:fldChar w:fldCharType="separate"/>
        </w:r>
        <w:r w:rsidR="00971587">
          <w:rPr>
            <w:noProof/>
            <w:webHidden/>
          </w:rPr>
          <w:t>13</w:t>
        </w:r>
        <w:r w:rsidR="006644A5">
          <w:rPr>
            <w:noProof/>
            <w:webHidden/>
          </w:rPr>
          <w:fldChar w:fldCharType="end"/>
        </w:r>
      </w:hyperlink>
    </w:p>
    <w:p w14:paraId="36250301" w14:textId="7B41485F" w:rsidR="006644A5" w:rsidRDefault="00576FEF">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6074263" w:history="1">
        <w:r w:rsidR="006644A5" w:rsidRPr="005E79F4">
          <w:rPr>
            <w:rStyle w:val="a4"/>
            <w:noProof/>
          </w:rPr>
          <w:t>4.2.1</w:t>
        </w:r>
        <w:r w:rsidR="006644A5">
          <w:rPr>
            <w:rFonts w:asciiTheme="minorHAnsi" w:eastAsiaTheme="minorEastAsia" w:hAnsiTheme="minorHAnsi" w:cstheme="minorBidi"/>
            <w:iCs w:val="0"/>
            <w:noProof/>
            <w:kern w:val="2"/>
            <w:sz w:val="21"/>
            <w:szCs w:val="22"/>
          </w:rPr>
          <w:tab/>
        </w:r>
        <w:r w:rsidR="006644A5" w:rsidRPr="005E79F4">
          <w:rPr>
            <w:rStyle w:val="a4"/>
            <w:noProof/>
          </w:rPr>
          <w:t>动作的关节关系的挖掘</w:t>
        </w:r>
        <w:r w:rsidR="006644A5">
          <w:rPr>
            <w:noProof/>
            <w:webHidden/>
          </w:rPr>
          <w:tab/>
        </w:r>
        <w:r w:rsidR="006644A5">
          <w:rPr>
            <w:noProof/>
            <w:webHidden/>
          </w:rPr>
          <w:fldChar w:fldCharType="begin"/>
        </w:r>
        <w:r w:rsidR="006644A5">
          <w:rPr>
            <w:noProof/>
            <w:webHidden/>
          </w:rPr>
          <w:instrText xml:space="preserve"> PAGEREF _Toc6074263 \h </w:instrText>
        </w:r>
        <w:r w:rsidR="006644A5">
          <w:rPr>
            <w:noProof/>
            <w:webHidden/>
          </w:rPr>
        </w:r>
        <w:r w:rsidR="006644A5">
          <w:rPr>
            <w:noProof/>
            <w:webHidden/>
          </w:rPr>
          <w:fldChar w:fldCharType="separate"/>
        </w:r>
        <w:r w:rsidR="00971587">
          <w:rPr>
            <w:noProof/>
            <w:webHidden/>
          </w:rPr>
          <w:t>13</w:t>
        </w:r>
        <w:r w:rsidR="006644A5">
          <w:rPr>
            <w:noProof/>
            <w:webHidden/>
          </w:rPr>
          <w:fldChar w:fldCharType="end"/>
        </w:r>
      </w:hyperlink>
    </w:p>
    <w:p w14:paraId="44F11661" w14:textId="2C1A17CA" w:rsidR="006644A5" w:rsidRDefault="00576FEF">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6074264" w:history="1">
        <w:r w:rsidR="006644A5" w:rsidRPr="005E79F4">
          <w:rPr>
            <w:rStyle w:val="a4"/>
            <w:noProof/>
          </w:rPr>
          <w:t>第</w:t>
        </w:r>
        <w:r w:rsidR="006644A5" w:rsidRPr="005E79F4">
          <w:rPr>
            <w:rStyle w:val="a4"/>
            <w:noProof/>
          </w:rPr>
          <w:t xml:space="preserve"> 5 </w:t>
        </w:r>
        <w:r w:rsidR="006644A5" w:rsidRPr="005E79F4">
          <w:rPr>
            <w:rStyle w:val="a4"/>
            <w:noProof/>
          </w:rPr>
          <w:t>章</w:t>
        </w:r>
        <w:r w:rsidR="006644A5">
          <w:rPr>
            <w:rFonts w:asciiTheme="minorHAnsi" w:eastAsiaTheme="minorEastAsia" w:hAnsiTheme="minorHAnsi" w:cstheme="minorBidi"/>
            <w:bCs w:val="0"/>
            <w:noProof/>
            <w:kern w:val="2"/>
            <w:sz w:val="21"/>
            <w:szCs w:val="22"/>
          </w:rPr>
          <w:tab/>
        </w:r>
        <w:r w:rsidR="006644A5" w:rsidRPr="005E79F4">
          <w:rPr>
            <w:rStyle w:val="a4"/>
            <w:rFonts w:hAnsi="宋体"/>
            <w:noProof/>
          </w:rPr>
          <w:t>基于时</w:t>
        </w:r>
        <w:r w:rsidR="006644A5" w:rsidRPr="005E79F4">
          <w:rPr>
            <w:rStyle w:val="a4"/>
            <w:rFonts w:hAnsi="宋体"/>
            <w:noProof/>
          </w:rPr>
          <w:t>-</w:t>
        </w:r>
        <w:r w:rsidR="006644A5" w:rsidRPr="005E79F4">
          <w:rPr>
            <w:rStyle w:val="a4"/>
            <w:rFonts w:hAnsi="宋体"/>
            <w:noProof/>
          </w:rPr>
          <w:t>空特征的动作识别方法</w:t>
        </w:r>
        <w:r w:rsidR="006644A5">
          <w:rPr>
            <w:noProof/>
            <w:webHidden/>
          </w:rPr>
          <w:tab/>
        </w:r>
        <w:r w:rsidR="006644A5">
          <w:rPr>
            <w:noProof/>
            <w:webHidden/>
          </w:rPr>
          <w:fldChar w:fldCharType="begin"/>
        </w:r>
        <w:r w:rsidR="006644A5">
          <w:rPr>
            <w:noProof/>
            <w:webHidden/>
          </w:rPr>
          <w:instrText xml:space="preserve"> PAGEREF _Toc6074264 \h </w:instrText>
        </w:r>
        <w:r w:rsidR="006644A5">
          <w:rPr>
            <w:noProof/>
            <w:webHidden/>
          </w:rPr>
        </w:r>
        <w:r w:rsidR="006644A5">
          <w:rPr>
            <w:noProof/>
            <w:webHidden/>
          </w:rPr>
          <w:fldChar w:fldCharType="separate"/>
        </w:r>
        <w:r w:rsidR="00971587">
          <w:rPr>
            <w:noProof/>
            <w:webHidden/>
          </w:rPr>
          <w:t>15</w:t>
        </w:r>
        <w:r w:rsidR="006644A5">
          <w:rPr>
            <w:noProof/>
            <w:webHidden/>
          </w:rPr>
          <w:fldChar w:fldCharType="end"/>
        </w:r>
      </w:hyperlink>
    </w:p>
    <w:p w14:paraId="6FF458FC" w14:textId="687E002B" w:rsidR="006644A5" w:rsidRDefault="00576FEF">
      <w:pPr>
        <w:pStyle w:val="23"/>
        <w:tabs>
          <w:tab w:val="left" w:pos="840"/>
          <w:tab w:val="right" w:leader="dot" w:pos="8777"/>
        </w:tabs>
        <w:rPr>
          <w:rFonts w:asciiTheme="minorHAnsi" w:eastAsiaTheme="minorEastAsia" w:hAnsiTheme="minorHAnsi" w:cstheme="minorBidi"/>
          <w:noProof/>
          <w:kern w:val="2"/>
          <w:sz w:val="21"/>
          <w:szCs w:val="22"/>
        </w:rPr>
      </w:pPr>
      <w:hyperlink w:anchor="_Toc6074265" w:history="1">
        <w:r w:rsidR="006644A5" w:rsidRPr="005E79F4">
          <w:rPr>
            <w:rStyle w:val="a4"/>
            <w:noProof/>
          </w:rPr>
          <w:t>5.1</w:t>
        </w:r>
        <w:r w:rsidR="006644A5">
          <w:rPr>
            <w:rFonts w:asciiTheme="minorHAnsi" w:eastAsiaTheme="minorEastAsia" w:hAnsiTheme="minorHAnsi" w:cstheme="minorBidi"/>
            <w:noProof/>
            <w:kern w:val="2"/>
            <w:sz w:val="21"/>
            <w:szCs w:val="22"/>
          </w:rPr>
          <w:tab/>
        </w:r>
        <w:r w:rsidR="006644A5" w:rsidRPr="005E79F4">
          <w:rPr>
            <w:rStyle w:val="a4"/>
            <w:noProof/>
          </w:rPr>
          <w:t>视频序列的数据冗余度降低</w:t>
        </w:r>
        <w:r w:rsidR="006644A5">
          <w:rPr>
            <w:noProof/>
            <w:webHidden/>
          </w:rPr>
          <w:tab/>
        </w:r>
        <w:r w:rsidR="006644A5">
          <w:rPr>
            <w:noProof/>
            <w:webHidden/>
          </w:rPr>
          <w:fldChar w:fldCharType="begin"/>
        </w:r>
        <w:r w:rsidR="006644A5">
          <w:rPr>
            <w:noProof/>
            <w:webHidden/>
          </w:rPr>
          <w:instrText xml:space="preserve"> PAGEREF _Toc6074265 \h </w:instrText>
        </w:r>
        <w:r w:rsidR="006644A5">
          <w:rPr>
            <w:noProof/>
            <w:webHidden/>
          </w:rPr>
        </w:r>
        <w:r w:rsidR="006644A5">
          <w:rPr>
            <w:noProof/>
            <w:webHidden/>
          </w:rPr>
          <w:fldChar w:fldCharType="separate"/>
        </w:r>
        <w:r w:rsidR="00971587">
          <w:rPr>
            <w:noProof/>
            <w:webHidden/>
          </w:rPr>
          <w:t>15</w:t>
        </w:r>
        <w:r w:rsidR="006644A5">
          <w:rPr>
            <w:noProof/>
            <w:webHidden/>
          </w:rPr>
          <w:fldChar w:fldCharType="end"/>
        </w:r>
      </w:hyperlink>
    </w:p>
    <w:p w14:paraId="0C069BE8" w14:textId="612D9649" w:rsidR="006644A5" w:rsidRDefault="00576FEF">
      <w:pPr>
        <w:pStyle w:val="23"/>
        <w:tabs>
          <w:tab w:val="left" w:pos="840"/>
          <w:tab w:val="right" w:leader="dot" w:pos="8777"/>
        </w:tabs>
        <w:rPr>
          <w:rFonts w:asciiTheme="minorHAnsi" w:eastAsiaTheme="minorEastAsia" w:hAnsiTheme="minorHAnsi" w:cstheme="minorBidi"/>
          <w:noProof/>
          <w:kern w:val="2"/>
          <w:sz w:val="21"/>
          <w:szCs w:val="22"/>
        </w:rPr>
      </w:pPr>
      <w:hyperlink w:anchor="_Toc6074266" w:history="1">
        <w:r w:rsidR="006644A5" w:rsidRPr="005E79F4">
          <w:rPr>
            <w:rStyle w:val="a4"/>
            <w:noProof/>
          </w:rPr>
          <w:t>5.2</w:t>
        </w:r>
        <w:r w:rsidR="006644A5">
          <w:rPr>
            <w:rFonts w:asciiTheme="minorHAnsi" w:eastAsiaTheme="minorEastAsia" w:hAnsiTheme="minorHAnsi" w:cstheme="minorBidi"/>
            <w:noProof/>
            <w:kern w:val="2"/>
            <w:sz w:val="21"/>
            <w:szCs w:val="22"/>
          </w:rPr>
          <w:tab/>
        </w:r>
        <w:r w:rsidR="006644A5" w:rsidRPr="005E79F4">
          <w:rPr>
            <w:rStyle w:val="a4"/>
            <w:noProof/>
          </w:rPr>
          <w:t>视频序列特征的分批处理</w:t>
        </w:r>
        <w:r w:rsidR="006644A5">
          <w:rPr>
            <w:noProof/>
            <w:webHidden/>
          </w:rPr>
          <w:tab/>
        </w:r>
        <w:r w:rsidR="006644A5">
          <w:rPr>
            <w:noProof/>
            <w:webHidden/>
          </w:rPr>
          <w:fldChar w:fldCharType="begin"/>
        </w:r>
        <w:r w:rsidR="006644A5">
          <w:rPr>
            <w:noProof/>
            <w:webHidden/>
          </w:rPr>
          <w:instrText xml:space="preserve"> PAGEREF _Toc6074266 \h </w:instrText>
        </w:r>
        <w:r w:rsidR="006644A5">
          <w:rPr>
            <w:noProof/>
            <w:webHidden/>
          </w:rPr>
        </w:r>
        <w:r w:rsidR="006644A5">
          <w:rPr>
            <w:noProof/>
            <w:webHidden/>
          </w:rPr>
          <w:fldChar w:fldCharType="separate"/>
        </w:r>
        <w:r w:rsidR="00971587">
          <w:rPr>
            <w:noProof/>
            <w:webHidden/>
          </w:rPr>
          <w:t>16</w:t>
        </w:r>
        <w:r w:rsidR="006644A5">
          <w:rPr>
            <w:noProof/>
            <w:webHidden/>
          </w:rPr>
          <w:fldChar w:fldCharType="end"/>
        </w:r>
      </w:hyperlink>
    </w:p>
    <w:p w14:paraId="7497DD88" w14:textId="5974A0E5" w:rsidR="006644A5" w:rsidRDefault="00576FEF">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6074267" w:history="1">
        <w:r w:rsidR="006644A5" w:rsidRPr="005E79F4">
          <w:rPr>
            <w:rStyle w:val="a4"/>
            <w:noProof/>
          </w:rPr>
          <w:t>5.2.1</w:t>
        </w:r>
        <w:r w:rsidR="006644A5">
          <w:rPr>
            <w:rFonts w:asciiTheme="minorHAnsi" w:eastAsiaTheme="minorEastAsia" w:hAnsiTheme="minorHAnsi" w:cstheme="minorBidi"/>
            <w:iCs w:val="0"/>
            <w:noProof/>
            <w:kern w:val="2"/>
            <w:sz w:val="21"/>
            <w:szCs w:val="22"/>
          </w:rPr>
          <w:tab/>
        </w:r>
        <w:r w:rsidR="006644A5" w:rsidRPr="005E79F4">
          <w:rPr>
            <w:rStyle w:val="a4"/>
            <w:noProof/>
          </w:rPr>
          <w:t>识别精度与数据冗余的平衡</w:t>
        </w:r>
        <w:r w:rsidR="006644A5">
          <w:rPr>
            <w:noProof/>
            <w:webHidden/>
          </w:rPr>
          <w:tab/>
        </w:r>
        <w:r w:rsidR="006644A5">
          <w:rPr>
            <w:noProof/>
            <w:webHidden/>
          </w:rPr>
          <w:fldChar w:fldCharType="begin"/>
        </w:r>
        <w:r w:rsidR="006644A5">
          <w:rPr>
            <w:noProof/>
            <w:webHidden/>
          </w:rPr>
          <w:instrText xml:space="preserve"> PAGEREF _Toc6074267 \h </w:instrText>
        </w:r>
        <w:r w:rsidR="006644A5">
          <w:rPr>
            <w:noProof/>
            <w:webHidden/>
          </w:rPr>
        </w:r>
        <w:r w:rsidR="006644A5">
          <w:rPr>
            <w:noProof/>
            <w:webHidden/>
          </w:rPr>
          <w:fldChar w:fldCharType="separate"/>
        </w:r>
        <w:r w:rsidR="00971587">
          <w:rPr>
            <w:noProof/>
            <w:webHidden/>
          </w:rPr>
          <w:t>16</w:t>
        </w:r>
        <w:r w:rsidR="006644A5">
          <w:rPr>
            <w:noProof/>
            <w:webHidden/>
          </w:rPr>
          <w:fldChar w:fldCharType="end"/>
        </w:r>
      </w:hyperlink>
    </w:p>
    <w:p w14:paraId="011AAAD6" w14:textId="3332D8D8" w:rsidR="006644A5" w:rsidRDefault="00576FEF">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6074268" w:history="1">
        <w:r w:rsidR="006644A5" w:rsidRPr="005E79F4">
          <w:rPr>
            <w:rStyle w:val="a4"/>
            <w:noProof/>
          </w:rPr>
          <w:t>第</w:t>
        </w:r>
        <w:r w:rsidR="006644A5" w:rsidRPr="005E79F4">
          <w:rPr>
            <w:rStyle w:val="a4"/>
            <w:noProof/>
          </w:rPr>
          <w:t xml:space="preserve"> 6 </w:t>
        </w:r>
        <w:r w:rsidR="006644A5" w:rsidRPr="005E79F4">
          <w:rPr>
            <w:rStyle w:val="a4"/>
            <w:noProof/>
          </w:rPr>
          <w:t>章</w:t>
        </w:r>
        <w:r w:rsidR="006644A5">
          <w:rPr>
            <w:rFonts w:asciiTheme="minorHAnsi" w:eastAsiaTheme="minorEastAsia" w:hAnsiTheme="minorHAnsi" w:cstheme="minorBidi"/>
            <w:bCs w:val="0"/>
            <w:noProof/>
            <w:kern w:val="2"/>
            <w:sz w:val="21"/>
            <w:szCs w:val="22"/>
          </w:rPr>
          <w:tab/>
        </w:r>
        <w:r w:rsidR="006644A5" w:rsidRPr="005E79F4">
          <w:rPr>
            <w:rStyle w:val="a4"/>
            <w:rFonts w:hAnsi="宋体"/>
            <w:noProof/>
          </w:rPr>
          <w:t>基于学习特征的动作识别方法</w:t>
        </w:r>
        <w:r w:rsidR="006644A5">
          <w:rPr>
            <w:noProof/>
            <w:webHidden/>
          </w:rPr>
          <w:tab/>
        </w:r>
        <w:r w:rsidR="006644A5">
          <w:rPr>
            <w:noProof/>
            <w:webHidden/>
          </w:rPr>
          <w:fldChar w:fldCharType="begin"/>
        </w:r>
        <w:r w:rsidR="006644A5">
          <w:rPr>
            <w:noProof/>
            <w:webHidden/>
          </w:rPr>
          <w:instrText xml:space="preserve"> PAGEREF _Toc6074268 \h </w:instrText>
        </w:r>
        <w:r w:rsidR="006644A5">
          <w:rPr>
            <w:noProof/>
            <w:webHidden/>
          </w:rPr>
        </w:r>
        <w:r w:rsidR="006644A5">
          <w:rPr>
            <w:noProof/>
            <w:webHidden/>
          </w:rPr>
          <w:fldChar w:fldCharType="separate"/>
        </w:r>
        <w:r w:rsidR="00971587">
          <w:rPr>
            <w:noProof/>
            <w:webHidden/>
          </w:rPr>
          <w:t>17</w:t>
        </w:r>
        <w:r w:rsidR="006644A5">
          <w:rPr>
            <w:noProof/>
            <w:webHidden/>
          </w:rPr>
          <w:fldChar w:fldCharType="end"/>
        </w:r>
      </w:hyperlink>
    </w:p>
    <w:p w14:paraId="7718941A" w14:textId="15A3F397" w:rsidR="006644A5" w:rsidRDefault="00576FEF">
      <w:pPr>
        <w:pStyle w:val="10"/>
        <w:tabs>
          <w:tab w:val="right" w:leader="dot" w:pos="8777"/>
        </w:tabs>
        <w:rPr>
          <w:rFonts w:asciiTheme="minorHAnsi" w:eastAsiaTheme="minorEastAsia" w:hAnsiTheme="minorHAnsi" w:cstheme="minorBidi"/>
          <w:bCs w:val="0"/>
          <w:noProof/>
          <w:kern w:val="2"/>
          <w:sz w:val="21"/>
          <w:szCs w:val="22"/>
        </w:rPr>
      </w:pPr>
      <w:hyperlink w:anchor="_Toc6074269" w:history="1">
        <w:r w:rsidR="006644A5" w:rsidRPr="005E79F4">
          <w:rPr>
            <w:rStyle w:val="a4"/>
            <w:rFonts w:hAnsi="宋体"/>
            <w:noProof/>
          </w:rPr>
          <w:t>参考文献</w:t>
        </w:r>
        <w:r w:rsidR="006644A5">
          <w:rPr>
            <w:noProof/>
            <w:webHidden/>
          </w:rPr>
          <w:tab/>
        </w:r>
        <w:r w:rsidR="006644A5">
          <w:rPr>
            <w:noProof/>
            <w:webHidden/>
          </w:rPr>
          <w:fldChar w:fldCharType="begin"/>
        </w:r>
        <w:r w:rsidR="006644A5">
          <w:rPr>
            <w:noProof/>
            <w:webHidden/>
          </w:rPr>
          <w:instrText xml:space="preserve"> PAGEREF _Toc6074269 \h </w:instrText>
        </w:r>
        <w:r w:rsidR="006644A5">
          <w:rPr>
            <w:noProof/>
            <w:webHidden/>
          </w:rPr>
        </w:r>
        <w:r w:rsidR="006644A5">
          <w:rPr>
            <w:noProof/>
            <w:webHidden/>
          </w:rPr>
          <w:fldChar w:fldCharType="separate"/>
        </w:r>
        <w:r w:rsidR="00971587">
          <w:rPr>
            <w:noProof/>
            <w:webHidden/>
          </w:rPr>
          <w:t>1</w:t>
        </w:r>
        <w:r w:rsidR="006644A5">
          <w:rPr>
            <w:noProof/>
            <w:webHidden/>
          </w:rPr>
          <w:fldChar w:fldCharType="end"/>
        </w:r>
      </w:hyperlink>
    </w:p>
    <w:p w14:paraId="04F6AAC7" w14:textId="0A9BFCA6" w:rsidR="006644A5" w:rsidRDefault="00576FEF">
      <w:pPr>
        <w:pStyle w:val="10"/>
        <w:tabs>
          <w:tab w:val="right" w:leader="dot" w:pos="8777"/>
        </w:tabs>
        <w:rPr>
          <w:rFonts w:asciiTheme="minorHAnsi" w:eastAsiaTheme="minorEastAsia" w:hAnsiTheme="minorHAnsi" w:cstheme="minorBidi"/>
          <w:bCs w:val="0"/>
          <w:noProof/>
          <w:kern w:val="2"/>
          <w:sz w:val="21"/>
          <w:szCs w:val="22"/>
        </w:rPr>
      </w:pPr>
      <w:hyperlink w:anchor="_Toc6074270" w:history="1">
        <w:r w:rsidR="006644A5" w:rsidRPr="005E79F4">
          <w:rPr>
            <w:rStyle w:val="a4"/>
            <w:rFonts w:hAnsi="宋体"/>
            <w:noProof/>
          </w:rPr>
          <w:t>致</w:t>
        </w:r>
        <w:r w:rsidR="006644A5" w:rsidRPr="005E79F4">
          <w:rPr>
            <w:rStyle w:val="a4"/>
            <w:noProof/>
          </w:rPr>
          <w:t xml:space="preserve">    </w:t>
        </w:r>
        <w:r w:rsidR="006644A5" w:rsidRPr="005E79F4">
          <w:rPr>
            <w:rStyle w:val="a4"/>
            <w:rFonts w:hAnsi="宋体"/>
            <w:noProof/>
          </w:rPr>
          <w:t>谢</w:t>
        </w:r>
        <w:r w:rsidR="006644A5">
          <w:rPr>
            <w:noProof/>
            <w:webHidden/>
          </w:rPr>
          <w:tab/>
        </w:r>
        <w:r w:rsidR="006644A5">
          <w:rPr>
            <w:noProof/>
            <w:webHidden/>
          </w:rPr>
          <w:fldChar w:fldCharType="begin"/>
        </w:r>
        <w:r w:rsidR="006644A5">
          <w:rPr>
            <w:noProof/>
            <w:webHidden/>
          </w:rPr>
          <w:instrText xml:space="preserve"> PAGEREF _Toc6074270 \h </w:instrText>
        </w:r>
        <w:r w:rsidR="006644A5">
          <w:rPr>
            <w:noProof/>
            <w:webHidden/>
          </w:rPr>
        </w:r>
        <w:r w:rsidR="006644A5">
          <w:rPr>
            <w:noProof/>
            <w:webHidden/>
          </w:rPr>
          <w:fldChar w:fldCharType="separate"/>
        </w:r>
        <w:r w:rsidR="00971587">
          <w:rPr>
            <w:noProof/>
            <w:webHidden/>
          </w:rPr>
          <w:t>1</w:t>
        </w:r>
        <w:r w:rsidR="006644A5">
          <w:rPr>
            <w:noProof/>
            <w:webHidden/>
          </w:rPr>
          <w:fldChar w:fldCharType="end"/>
        </w:r>
      </w:hyperlink>
    </w:p>
    <w:p w14:paraId="06024094" w14:textId="0E83DDAF" w:rsidR="006644A5" w:rsidRDefault="00576FEF">
      <w:pPr>
        <w:pStyle w:val="10"/>
        <w:tabs>
          <w:tab w:val="right" w:leader="dot" w:pos="8777"/>
        </w:tabs>
        <w:rPr>
          <w:rFonts w:asciiTheme="minorHAnsi" w:eastAsiaTheme="minorEastAsia" w:hAnsiTheme="minorHAnsi" w:cstheme="minorBidi"/>
          <w:bCs w:val="0"/>
          <w:noProof/>
          <w:kern w:val="2"/>
          <w:sz w:val="21"/>
          <w:szCs w:val="22"/>
        </w:rPr>
      </w:pPr>
      <w:hyperlink w:anchor="_Toc6074271" w:history="1">
        <w:r w:rsidR="006644A5" w:rsidRPr="005E79F4">
          <w:rPr>
            <w:rStyle w:val="a4"/>
            <w:rFonts w:hAnsi="宋体"/>
            <w:noProof/>
          </w:rPr>
          <w:t>本科期间主要研究成果</w:t>
        </w:r>
        <w:r w:rsidR="006644A5">
          <w:rPr>
            <w:noProof/>
            <w:webHidden/>
          </w:rPr>
          <w:tab/>
        </w:r>
        <w:r w:rsidR="006644A5">
          <w:rPr>
            <w:noProof/>
            <w:webHidden/>
          </w:rPr>
          <w:fldChar w:fldCharType="begin"/>
        </w:r>
        <w:r w:rsidR="006644A5">
          <w:rPr>
            <w:noProof/>
            <w:webHidden/>
          </w:rPr>
          <w:instrText xml:space="preserve"> PAGEREF _Toc6074271 \h </w:instrText>
        </w:r>
        <w:r w:rsidR="006644A5">
          <w:rPr>
            <w:noProof/>
            <w:webHidden/>
          </w:rPr>
        </w:r>
        <w:r w:rsidR="006644A5">
          <w:rPr>
            <w:noProof/>
            <w:webHidden/>
          </w:rPr>
          <w:fldChar w:fldCharType="separate"/>
        </w:r>
        <w:r w:rsidR="00971587">
          <w:rPr>
            <w:noProof/>
            <w:webHidden/>
          </w:rPr>
          <w:t>2</w:t>
        </w:r>
        <w:r w:rsidR="006644A5">
          <w:rPr>
            <w:noProof/>
            <w:webHidden/>
          </w:rPr>
          <w:fldChar w:fldCharType="end"/>
        </w:r>
      </w:hyperlink>
    </w:p>
    <w:p w14:paraId="540D9850" w14:textId="71F42716" w:rsidR="005A6825" w:rsidRDefault="0042377E" w:rsidP="001C4A43">
      <w:pPr>
        <w:pStyle w:val="10"/>
        <w:spacing w:before="0" w:after="0"/>
        <w:rPr>
          <w:rStyle w:val="a6"/>
        </w:rPr>
        <w:sectPr w:rsidR="005A6825" w:rsidSect="008601B7">
          <w:headerReference w:type="default" r:id="rId9"/>
          <w:footerReference w:type="default" r:id="rId10"/>
          <w:headerReference w:type="first" r:id="rId11"/>
          <w:footerReference w:type="first" r:id="rId12"/>
          <w:pgSz w:w="11906" w:h="16838" w:code="9"/>
          <w:pgMar w:top="1418" w:right="1418" w:bottom="1418" w:left="1701" w:header="851" w:footer="992" w:gutter="0"/>
          <w:pgNumType w:start="0"/>
          <w:cols w:space="720"/>
          <w:titlePg/>
          <w:docGrid w:type="lines" w:linePitch="312"/>
        </w:sectPr>
      </w:pPr>
      <w:r>
        <w:rPr>
          <w:rFonts w:cs="Times New Roman"/>
          <w:bCs w:val="0"/>
          <w:caps/>
          <w:szCs w:val="24"/>
        </w:rPr>
        <w:fldChar w:fldCharType="end"/>
      </w:r>
    </w:p>
    <w:p w14:paraId="12E650EF" w14:textId="39765320" w:rsidR="00F91C06" w:rsidRPr="00B85358" w:rsidRDefault="00F91C06" w:rsidP="00427F7E">
      <w:pPr>
        <w:pStyle w:val="1"/>
        <w:numPr>
          <w:ilvl w:val="0"/>
          <w:numId w:val="29"/>
        </w:numPr>
        <w:spacing w:beforeLines="50" w:before="156" w:afterLines="50" w:after="156" w:line="360" w:lineRule="auto"/>
        <w:jc w:val="center"/>
        <w:rPr>
          <w:rFonts w:hAnsi="宋体"/>
          <w:sz w:val="32"/>
          <w:szCs w:val="32"/>
        </w:rPr>
      </w:pPr>
      <w:bookmarkStart w:id="44" w:name="_Toc6074238"/>
      <w:r w:rsidRPr="00B85358">
        <w:rPr>
          <w:rFonts w:hAnsi="宋体"/>
          <w:sz w:val="32"/>
          <w:szCs w:val="32"/>
        </w:rPr>
        <w:lastRenderedPageBreak/>
        <w:t>绪论</w:t>
      </w:r>
      <w:bookmarkEnd w:id="38"/>
      <w:bookmarkEnd w:id="39"/>
      <w:bookmarkEnd w:id="40"/>
      <w:bookmarkEnd w:id="41"/>
      <w:bookmarkEnd w:id="42"/>
      <w:bookmarkEnd w:id="43"/>
      <w:bookmarkEnd w:id="44"/>
    </w:p>
    <w:p w14:paraId="28BB8D69" w14:textId="3BD60D55" w:rsidR="00C87032" w:rsidRPr="002055F3" w:rsidRDefault="004A0026" w:rsidP="002055F3">
      <w:pPr>
        <w:ind w:firstLineChars="200" w:firstLine="480"/>
        <w:rPr>
          <w:sz w:val="24"/>
          <w:szCs w:val="24"/>
        </w:rPr>
      </w:pPr>
      <w:bookmarkStart w:id="45" w:name="OLE_LINK12"/>
      <w:bookmarkStart w:id="46" w:name="OLE_LINK13"/>
      <w:bookmarkStart w:id="47" w:name="_Toc32154"/>
      <w:bookmarkStart w:id="48" w:name="_Toc20067"/>
      <w:bookmarkStart w:id="49" w:name="_Toc30683_WPSOffice_Level2"/>
      <w:bookmarkStart w:id="50" w:name="_Toc18581_WPSOffice_Level2"/>
      <w:bookmarkStart w:id="51" w:name="_Toc24249"/>
      <w:r w:rsidRPr="002055F3">
        <w:rPr>
          <w:rFonts w:hint="eastAsia"/>
          <w:sz w:val="24"/>
          <w:szCs w:val="24"/>
        </w:rPr>
        <w:t>目前，体感</w:t>
      </w:r>
      <w:r w:rsidR="00827731" w:rsidRPr="002055F3">
        <w:rPr>
          <w:rFonts w:hint="eastAsia"/>
          <w:sz w:val="24"/>
          <w:szCs w:val="24"/>
        </w:rPr>
        <w:t>识别技术</w:t>
      </w:r>
      <w:r w:rsidRPr="002055F3">
        <w:rPr>
          <w:rFonts w:hint="eastAsia"/>
          <w:sz w:val="24"/>
          <w:szCs w:val="24"/>
        </w:rPr>
        <w:t>的课题主要是研究人体姿态和手势信息提取</w:t>
      </w:r>
      <w:r w:rsidR="00827731" w:rsidRPr="002055F3">
        <w:rPr>
          <w:rFonts w:hint="eastAsia"/>
          <w:sz w:val="24"/>
          <w:szCs w:val="24"/>
        </w:rPr>
        <w:t>与识别等相关技术</w:t>
      </w:r>
      <w:r w:rsidR="00330D86" w:rsidRPr="002055F3">
        <w:rPr>
          <w:rFonts w:hint="eastAsia"/>
          <w:sz w:val="24"/>
          <w:szCs w:val="24"/>
        </w:rPr>
        <w:t>，如</w:t>
      </w:r>
      <w:r w:rsidR="0022671D" w:rsidRPr="002055F3">
        <w:rPr>
          <w:rFonts w:hint="eastAsia"/>
          <w:sz w:val="24"/>
          <w:szCs w:val="24"/>
        </w:rPr>
        <w:t>基于</w:t>
      </w:r>
      <w:r w:rsidR="00DE21C6" w:rsidRPr="002055F3">
        <w:rPr>
          <w:rFonts w:hint="eastAsia"/>
          <w:sz w:val="24"/>
          <w:szCs w:val="24"/>
        </w:rPr>
        <w:t>Kinect</w:t>
      </w:r>
      <w:r w:rsidR="00DE21C6" w:rsidRPr="002055F3">
        <w:rPr>
          <w:rFonts w:hint="eastAsia"/>
          <w:sz w:val="24"/>
          <w:szCs w:val="24"/>
        </w:rPr>
        <w:t>传感器深度信息的</w:t>
      </w:r>
      <w:r w:rsidR="0022671D" w:rsidRPr="002055F3">
        <w:rPr>
          <w:rFonts w:hint="eastAsia"/>
          <w:sz w:val="24"/>
          <w:szCs w:val="24"/>
        </w:rPr>
        <w:t>手势</w:t>
      </w:r>
      <w:r w:rsidR="00DE21C6" w:rsidRPr="002055F3">
        <w:rPr>
          <w:rFonts w:hint="eastAsia"/>
          <w:sz w:val="24"/>
          <w:szCs w:val="24"/>
        </w:rPr>
        <w:t>检测和</w:t>
      </w:r>
      <w:r w:rsidR="0022671D" w:rsidRPr="002055F3">
        <w:rPr>
          <w:rFonts w:hint="eastAsia"/>
          <w:sz w:val="24"/>
          <w:szCs w:val="24"/>
        </w:rPr>
        <w:t>识别技术</w:t>
      </w:r>
      <w:r w:rsidR="0098694E" w:rsidRPr="007A296C">
        <w:rPr>
          <w:rStyle w:val="afd"/>
        </w:rPr>
        <w:fldChar w:fldCharType="begin"/>
      </w:r>
      <w:r w:rsidR="0098694E" w:rsidRPr="007A296C">
        <w:rPr>
          <w:rStyle w:val="afd"/>
        </w:rPr>
        <w:instrText xml:space="preserve"> </w:instrText>
      </w:r>
      <w:r w:rsidR="0098694E" w:rsidRPr="007A296C">
        <w:rPr>
          <w:rStyle w:val="afd"/>
          <w:rFonts w:hint="eastAsia"/>
        </w:rPr>
        <w:instrText>REF _Ref533683886 \r \h</w:instrText>
      </w:r>
      <w:r w:rsidR="0098694E" w:rsidRPr="007A296C">
        <w:rPr>
          <w:rStyle w:val="afd"/>
        </w:rPr>
        <w:instrText xml:space="preserve">  \* MERGEFORMAT </w:instrText>
      </w:r>
      <w:r w:rsidR="0098694E" w:rsidRPr="007A296C">
        <w:rPr>
          <w:rStyle w:val="afd"/>
        </w:rPr>
      </w:r>
      <w:r w:rsidR="0098694E" w:rsidRPr="007A296C">
        <w:rPr>
          <w:rStyle w:val="afd"/>
        </w:rPr>
        <w:fldChar w:fldCharType="separate"/>
      </w:r>
      <w:r w:rsidR="00971587">
        <w:rPr>
          <w:rStyle w:val="afd"/>
        </w:rPr>
        <w:t>[1]</w:t>
      </w:r>
      <w:r w:rsidR="0098694E" w:rsidRPr="007A296C">
        <w:rPr>
          <w:rStyle w:val="afd"/>
        </w:rPr>
        <w:fldChar w:fldCharType="end"/>
      </w:r>
      <w:r w:rsidR="0022671D" w:rsidRPr="002055F3">
        <w:rPr>
          <w:rFonts w:hint="eastAsia"/>
          <w:sz w:val="24"/>
          <w:szCs w:val="24"/>
        </w:rPr>
        <w:t>，为人机交互提供了</w:t>
      </w:r>
      <w:r w:rsidR="00DE21C6" w:rsidRPr="002055F3">
        <w:rPr>
          <w:rFonts w:hint="eastAsia"/>
          <w:sz w:val="24"/>
          <w:szCs w:val="24"/>
        </w:rPr>
        <w:t>新的方法和思考</w:t>
      </w:r>
      <w:r w:rsidR="00C87032" w:rsidRPr="002055F3">
        <w:rPr>
          <w:rFonts w:hint="eastAsia"/>
          <w:sz w:val="24"/>
          <w:szCs w:val="24"/>
        </w:rPr>
        <w:t>。</w:t>
      </w:r>
      <w:r w:rsidR="0098694E" w:rsidRPr="002055F3">
        <w:rPr>
          <w:rFonts w:hint="eastAsia"/>
          <w:sz w:val="24"/>
          <w:szCs w:val="24"/>
        </w:rPr>
        <w:t>在</w:t>
      </w:r>
      <w:r w:rsidR="00C87032" w:rsidRPr="002055F3">
        <w:rPr>
          <w:rFonts w:hint="eastAsia"/>
          <w:sz w:val="24"/>
          <w:szCs w:val="24"/>
        </w:rPr>
        <w:t>识别简单手势和动作识别</w:t>
      </w:r>
      <w:r w:rsidR="0098694E" w:rsidRPr="002055F3">
        <w:rPr>
          <w:rFonts w:hint="eastAsia"/>
          <w:sz w:val="24"/>
          <w:szCs w:val="24"/>
        </w:rPr>
        <w:t>技术逐渐成熟并广泛运用于人们日常生活中</w:t>
      </w:r>
      <w:r w:rsidR="00C87032" w:rsidRPr="002055F3">
        <w:rPr>
          <w:rFonts w:hint="eastAsia"/>
          <w:sz w:val="24"/>
          <w:szCs w:val="24"/>
        </w:rPr>
        <w:t>后，</w:t>
      </w:r>
      <w:r w:rsidR="00DF2B43" w:rsidRPr="002055F3">
        <w:rPr>
          <w:rFonts w:hint="eastAsia"/>
          <w:sz w:val="24"/>
          <w:szCs w:val="24"/>
        </w:rPr>
        <w:t>基于</w:t>
      </w:r>
      <w:r w:rsidR="00FC7E5E" w:rsidRPr="002055F3">
        <w:rPr>
          <w:rFonts w:hint="eastAsia"/>
          <w:sz w:val="24"/>
          <w:szCs w:val="24"/>
        </w:rPr>
        <w:t>Kinect</w:t>
      </w:r>
      <w:r w:rsidR="00FC7E5E" w:rsidRPr="002055F3">
        <w:rPr>
          <w:rFonts w:hint="eastAsia"/>
          <w:sz w:val="24"/>
          <w:szCs w:val="24"/>
        </w:rPr>
        <w:t>传感器</w:t>
      </w:r>
      <w:r w:rsidR="00DF2B43" w:rsidRPr="002055F3">
        <w:rPr>
          <w:rFonts w:hint="eastAsia"/>
          <w:sz w:val="24"/>
          <w:szCs w:val="24"/>
        </w:rPr>
        <w:t>的</w:t>
      </w:r>
      <w:r w:rsidR="00233FA0" w:rsidRPr="002055F3">
        <w:rPr>
          <w:rFonts w:hint="eastAsia"/>
          <w:sz w:val="24"/>
          <w:szCs w:val="24"/>
        </w:rPr>
        <w:t>人体</w:t>
      </w:r>
      <w:r w:rsidR="00FC7E5E" w:rsidRPr="002055F3">
        <w:rPr>
          <w:rFonts w:hint="eastAsia"/>
          <w:sz w:val="24"/>
          <w:szCs w:val="24"/>
        </w:rPr>
        <w:t>动作识别</w:t>
      </w:r>
      <w:r w:rsidR="00C87032" w:rsidRPr="002055F3">
        <w:rPr>
          <w:rFonts w:hint="eastAsia"/>
          <w:sz w:val="24"/>
          <w:szCs w:val="24"/>
        </w:rPr>
        <w:t>技术开始出现</w:t>
      </w:r>
      <w:r w:rsidR="00FC7E5E" w:rsidRPr="007A296C">
        <w:rPr>
          <w:rStyle w:val="afd"/>
        </w:rPr>
        <w:fldChar w:fldCharType="begin"/>
      </w:r>
      <w:r w:rsidR="00FC7E5E" w:rsidRPr="007A296C">
        <w:rPr>
          <w:rStyle w:val="afd"/>
        </w:rPr>
        <w:instrText xml:space="preserve"> REF _Ref533684166 \r \h </w:instrText>
      </w:r>
      <w:r w:rsidR="00090B26" w:rsidRPr="007A296C">
        <w:rPr>
          <w:rStyle w:val="afd"/>
        </w:rPr>
        <w:instrText xml:space="preserve"> \* MERGEFORMAT </w:instrText>
      </w:r>
      <w:r w:rsidR="00FC7E5E" w:rsidRPr="007A296C">
        <w:rPr>
          <w:rStyle w:val="afd"/>
        </w:rPr>
      </w:r>
      <w:r w:rsidR="00FC7E5E" w:rsidRPr="007A296C">
        <w:rPr>
          <w:rStyle w:val="afd"/>
        </w:rPr>
        <w:fldChar w:fldCharType="separate"/>
      </w:r>
      <w:r w:rsidR="00971587">
        <w:rPr>
          <w:rStyle w:val="afd"/>
        </w:rPr>
        <w:t>[2]</w:t>
      </w:r>
      <w:r w:rsidR="00FC7E5E" w:rsidRPr="007A296C">
        <w:rPr>
          <w:rStyle w:val="afd"/>
        </w:rPr>
        <w:fldChar w:fldCharType="end"/>
      </w:r>
      <w:r w:rsidR="00FC7E5E" w:rsidRPr="007A296C">
        <w:rPr>
          <w:rStyle w:val="afd"/>
        </w:rPr>
        <w:fldChar w:fldCharType="begin"/>
      </w:r>
      <w:r w:rsidR="00FC7E5E" w:rsidRPr="007A296C">
        <w:rPr>
          <w:rStyle w:val="afd"/>
        </w:rPr>
        <w:instrText xml:space="preserve"> REF _Ref533684476 \r \h </w:instrText>
      </w:r>
      <w:r w:rsidR="00090B26" w:rsidRPr="007A296C">
        <w:rPr>
          <w:rStyle w:val="afd"/>
        </w:rPr>
        <w:instrText xml:space="preserve"> \* MERGEFORMAT </w:instrText>
      </w:r>
      <w:r w:rsidR="00FC7E5E" w:rsidRPr="007A296C">
        <w:rPr>
          <w:rStyle w:val="afd"/>
        </w:rPr>
      </w:r>
      <w:r w:rsidR="00FC7E5E" w:rsidRPr="007A296C">
        <w:rPr>
          <w:rStyle w:val="afd"/>
        </w:rPr>
        <w:fldChar w:fldCharType="separate"/>
      </w:r>
      <w:r w:rsidR="00971587">
        <w:rPr>
          <w:rStyle w:val="afd"/>
        </w:rPr>
        <w:t>[3]</w:t>
      </w:r>
      <w:r w:rsidR="00FC7E5E" w:rsidRPr="007A296C">
        <w:rPr>
          <w:rStyle w:val="afd"/>
        </w:rPr>
        <w:fldChar w:fldCharType="end"/>
      </w:r>
      <w:r w:rsidR="00C87032" w:rsidRPr="002055F3">
        <w:rPr>
          <w:rFonts w:hint="eastAsia"/>
          <w:sz w:val="24"/>
          <w:szCs w:val="24"/>
        </w:rPr>
        <w:t>。与此同时，</w:t>
      </w:r>
      <w:r w:rsidR="004004A3" w:rsidRPr="002055F3">
        <w:rPr>
          <w:rFonts w:hint="eastAsia"/>
          <w:sz w:val="24"/>
          <w:szCs w:val="24"/>
        </w:rPr>
        <w:t>识别和分析</w:t>
      </w:r>
      <w:r w:rsidR="00C87032" w:rsidRPr="002055F3">
        <w:rPr>
          <w:rFonts w:hint="eastAsia"/>
          <w:sz w:val="24"/>
          <w:szCs w:val="24"/>
        </w:rPr>
        <w:t>生物</w:t>
      </w:r>
      <w:r w:rsidR="004004A3" w:rsidRPr="002055F3">
        <w:rPr>
          <w:rFonts w:hint="eastAsia"/>
          <w:sz w:val="24"/>
          <w:szCs w:val="24"/>
        </w:rPr>
        <w:t>行为</w:t>
      </w:r>
      <w:r w:rsidR="00C87032" w:rsidRPr="002055F3">
        <w:rPr>
          <w:rFonts w:hint="eastAsia"/>
          <w:sz w:val="24"/>
          <w:szCs w:val="24"/>
        </w:rPr>
        <w:t>信息的技术也开始逐渐发展</w:t>
      </w:r>
      <w:r w:rsidR="00CB0A4F" w:rsidRPr="002055F3">
        <w:rPr>
          <w:rFonts w:hint="eastAsia"/>
          <w:sz w:val="24"/>
          <w:szCs w:val="24"/>
        </w:rPr>
        <w:t>，</w:t>
      </w:r>
      <w:r w:rsidR="00FC7E5E" w:rsidRPr="002055F3">
        <w:rPr>
          <w:rFonts w:hint="eastAsia"/>
          <w:sz w:val="24"/>
          <w:szCs w:val="24"/>
        </w:rPr>
        <w:t>如</w:t>
      </w:r>
      <w:r w:rsidR="00330D86" w:rsidRPr="002055F3">
        <w:rPr>
          <w:rFonts w:hint="eastAsia"/>
          <w:sz w:val="24"/>
          <w:szCs w:val="24"/>
        </w:rPr>
        <w:t>：</w:t>
      </w:r>
      <w:r w:rsidR="004004A3" w:rsidRPr="002055F3">
        <w:rPr>
          <w:rFonts w:hint="eastAsia"/>
          <w:sz w:val="24"/>
          <w:szCs w:val="24"/>
        </w:rPr>
        <w:t>针对小型动物的行为识别和分析系统</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_Ref533768398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971587">
        <w:rPr>
          <w:rStyle w:val="afd"/>
        </w:rPr>
        <w:t>[4]</w:t>
      </w:r>
      <w:r w:rsidR="003D2CA4" w:rsidRPr="007A296C">
        <w:rPr>
          <w:rStyle w:val="afd"/>
        </w:rPr>
        <w:fldChar w:fldCharType="end"/>
      </w:r>
      <w:r w:rsidR="004004A3" w:rsidRPr="002055F3">
        <w:rPr>
          <w:rFonts w:hint="eastAsia"/>
          <w:sz w:val="24"/>
          <w:szCs w:val="24"/>
        </w:rPr>
        <w:t>；</w:t>
      </w:r>
      <w:r w:rsidR="00C87032" w:rsidRPr="002055F3">
        <w:rPr>
          <w:rFonts w:hint="eastAsia"/>
          <w:sz w:val="24"/>
          <w:szCs w:val="24"/>
        </w:rPr>
        <w:t>利用</w:t>
      </w:r>
      <w:r w:rsidR="00C87032" w:rsidRPr="002055F3">
        <w:rPr>
          <w:rFonts w:hint="eastAsia"/>
          <w:sz w:val="24"/>
          <w:szCs w:val="24"/>
        </w:rPr>
        <w:t>Kinect</w:t>
      </w:r>
      <w:r w:rsidR="00C87032" w:rsidRPr="002055F3">
        <w:rPr>
          <w:rFonts w:hint="eastAsia"/>
          <w:sz w:val="24"/>
          <w:szCs w:val="24"/>
        </w:rPr>
        <w:t>深度传感器得到的深度图像</w:t>
      </w:r>
      <w:r w:rsidR="00DF2B43" w:rsidRPr="002055F3">
        <w:rPr>
          <w:rFonts w:hint="eastAsia"/>
          <w:sz w:val="24"/>
          <w:szCs w:val="24"/>
        </w:rPr>
        <w:t>，</w:t>
      </w:r>
      <w:r w:rsidR="00C87032" w:rsidRPr="002055F3">
        <w:rPr>
          <w:rFonts w:hint="eastAsia"/>
          <w:sz w:val="24"/>
          <w:szCs w:val="24"/>
        </w:rPr>
        <w:t>对猪群的攻击行为进行检测和辨别</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_Ref533759124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971587">
        <w:rPr>
          <w:rStyle w:val="afd"/>
        </w:rPr>
        <w:t>[5]</w:t>
      </w:r>
      <w:r w:rsidR="003D2CA4" w:rsidRPr="007A296C">
        <w:rPr>
          <w:rStyle w:val="afd"/>
        </w:rPr>
        <w:fldChar w:fldCharType="end"/>
      </w:r>
      <w:r w:rsidR="004004A3" w:rsidRPr="002055F3">
        <w:rPr>
          <w:rFonts w:hint="eastAsia"/>
          <w:sz w:val="24"/>
          <w:szCs w:val="24"/>
        </w:rPr>
        <w:t>；</w:t>
      </w:r>
      <w:r w:rsidR="008A3E98" w:rsidRPr="002055F3">
        <w:rPr>
          <w:rFonts w:hint="eastAsia"/>
          <w:sz w:val="24"/>
          <w:szCs w:val="24"/>
        </w:rPr>
        <w:t>以及对</w:t>
      </w:r>
      <w:r w:rsidR="00090B26" w:rsidRPr="002055F3">
        <w:rPr>
          <w:rFonts w:hint="eastAsia"/>
          <w:sz w:val="24"/>
          <w:szCs w:val="24"/>
        </w:rPr>
        <w:t>老年人日常生活的深度图像进行分析，从而发现他们身体功能恶化的早期迹象，从而对可能产生的疾病进行预测</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_Ref533768431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971587">
        <w:rPr>
          <w:rStyle w:val="afd"/>
        </w:rPr>
        <w:t>[6]</w:t>
      </w:r>
      <w:r w:rsidR="003D2CA4" w:rsidRPr="007A296C">
        <w:rPr>
          <w:rStyle w:val="afd"/>
        </w:rPr>
        <w:fldChar w:fldCharType="end"/>
      </w:r>
      <w:r w:rsidR="00090B26" w:rsidRPr="002055F3">
        <w:rPr>
          <w:rFonts w:hint="eastAsia"/>
          <w:sz w:val="24"/>
          <w:szCs w:val="24"/>
        </w:rPr>
        <w:t>。</w:t>
      </w:r>
    </w:p>
    <w:p w14:paraId="3E2CAB8B" w14:textId="77777777" w:rsidR="00F91C06" w:rsidRDefault="00827731" w:rsidP="00D0155D">
      <w:pPr>
        <w:pStyle w:val="2"/>
        <w:numPr>
          <w:ilvl w:val="1"/>
          <w:numId w:val="27"/>
        </w:numPr>
        <w:spacing w:before="156" w:after="156"/>
      </w:pPr>
      <w:bookmarkStart w:id="52" w:name="_Toc6074239"/>
      <w:bookmarkEnd w:id="45"/>
      <w:bookmarkEnd w:id="46"/>
      <w:r w:rsidRPr="00785D8F">
        <w:t>本课题的目的及研究意义</w:t>
      </w:r>
      <w:bookmarkEnd w:id="47"/>
      <w:bookmarkEnd w:id="48"/>
      <w:bookmarkEnd w:id="49"/>
      <w:bookmarkEnd w:id="50"/>
      <w:bookmarkEnd w:id="51"/>
      <w:bookmarkEnd w:id="52"/>
    </w:p>
    <w:p w14:paraId="52BDC864" w14:textId="61D9B177" w:rsidR="00313964" w:rsidRPr="002055F3" w:rsidRDefault="00313964" w:rsidP="00313964">
      <w:pPr>
        <w:ind w:firstLineChars="200" w:firstLine="480"/>
        <w:rPr>
          <w:sz w:val="24"/>
          <w:szCs w:val="24"/>
        </w:rPr>
      </w:pPr>
      <w:r w:rsidRPr="002055F3">
        <w:rPr>
          <w:rFonts w:hint="eastAsia"/>
          <w:sz w:val="24"/>
          <w:szCs w:val="24"/>
        </w:rPr>
        <w:t>人类行为识别研究在过去十年取得了重大进展，并在</w:t>
      </w:r>
      <w:r w:rsidR="006E11C0" w:rsidRPr="002055F3">
        <w:rPr>
          <w:rFonts w:hint="eastAsia"/>
          <w:sz w:val="24"/>
          <w:szCs w:val="24"/>
        </w:rPr>
        <w:t>各</w:t>
      </w:r>
      <w:r w:rsidRPr="002055F3">
        <w:rPr>
          <w:rFonts w:hint="eastAsia"/>
          <w:sz w:val="24"/>
          <w:szCs w:val="24"/>
        </w:rPr>
        <w:t>种学科中得到越来越多的关注。从诸如</w:t>
      </w:r>
      <w:r w:rsidR="00430D0C">
        <w:rPr>
          <w:rFonts w:hint="eastAsia"/>
          <w:sz w:val="24"/>
          <w:szCs w:val="24"/>
        </w:rPr>
        <w:t>彩色</w:t>
      </w:r>
      <w:r w:rsidRPr="002055F3">
        <w:rPr>
          <w:rFonts w:hint="eastAsia"/>
          <w:sz w:val="24"/>
          <w:szCs w:val="24"/>
        </w:rPr>
        <w:t>相机，深度相机，距离传感器，可穿戴惯性传感器或其他类型传感器</w:t>
      </w:r>
      <w:r w:rsidR="006E11C0" w:rsidRPr="002055F3">
        <w:rPr>
          <w:rFonts w:hint="eastAsia"/>
          <w:sz w:val="24"/>
          <w:szCs w:val="24"/>
        </w:rPr>
        <w:t>中</w:t>
      </w:r>
      <w:r w:rsidRPr="002055F3">
        <w:rPr>
          <w:rFonts w:hint="eastAsia"/>
          <w:sz w:val="24"/>
          <w:szCs w:val="24"/>
        </w:rPr>
        <w:t>获取相关数据</w:t>
      </w:r>
      <w:r w:rsidR="003452D2" w:rsidRPr="002055F3">
        <w:rPr>
          <w:rStyle w:val="afd"/>
        </w:rPr>
        <w:fldChar w:fldCharType="begin"/>
      </w:r>
      <w:r w:rsidR="003452D2" w:rsidRPr="002055F3">
        <w:rPr>
          <w:rStyle w:val="afd"/>
        </w:rPr>
        <w:instrText xml:space="preserve"> </w:instrText>
      </w:r>
      <w:r w:rsidR="003452D2" w:rsidRPr="002055F3">
        <w:rPr>
          <w:rStyle w:val="afd"/>
          <w:rFonts w:hint="eastAsia"/>
        </w:rPr>
        <w:instrText>REF _Ref533797946 \r \h</w:instrText>
      </w:r>
      <w:r w:rsidR="003452D2" w:rsidRPr="002055F3">
        <w:rPr>
          <w:rStyle w:val="afd"/>
        </w:rPr>
        <w:instrText xml:space="preserve"> </w:instrText>
      </w:r>
      <w:r w:rsidR="009F49A6" w:rsidRPr="002055F3">
        <w:rPr>
          <w:rStyle w:val="afd"/>
        </w:rPr>
        <w:instrText xml:space="preserve"> \* MERGEFORMAT </w:instrText>
      </w:r>
      <w:r w:rsidR="003452D2" w:rsidRPr="002055F3">
        <w:rPr>
          <w:rStyle w:val="afd"/>
        </w:rPr>
      </w:r>
      <w:r w:rsidR="003452D2" w:rsidRPr="002055F3">
        <w:rPr>
          <w:rStyle w:val="afd"/>
        </w:rPr>
        <w:fldChar w:fldCharType="separate"/>
      </w:r>
      <w:r w:rsidR="00971587">
        <w:rPr>
          <w:rStyle w:val="afd"/>
        </w:rPr>
        <w:t>[8]</w:t>
      </w:r>
      <w:r w:rsidR="003452D2" w:rsidRPr="002055F3">
        <w:rPr>
          <w:rStyle w:val="afd"/>
        </w:rPr>
        <w:fldChar w:fldCharType="end"/>
      </w:r>
      <w:r w:rsidR="006E11C0" w:rsidRPr="002055F3">
        <w:rPr>
          <w:rFonts w:hint="eastAsia"/>
          <w:sz w:val="24"/>
          <w:szCs w:val="24"/>
        </w:rPr>
        <w:t>，进而</w:t>
      </w:r>
      <w:r w:rsidR="00F4519D" w:rsidRPr="002055F3">
        <w:rPr>
          <w:rFonts w:hint="eastAsia"/>
          <w:sz w:val="24"/>
          <w:szCs w:val="24"/>
        </w:rPr>
        <w:t>利用这些数据</w:t>
      </w:r>
      <w:r w:rsidR="006E11C0" w:rsidRPr="002055F3">
        <w:rPr>
          <w:rFonts w:hint="eastAsia"/>
          <w:sz w:val="24"/>
          <w:szCs w:val="24"/>
        </w:rPr>
        <w:t>进行人体动作和行为识别和分析</w:t>
      </w:r>
      <w:r w:rsidR="00F4519D" w:rsidRPr="002055F3">
        <w:rPr>
          <w:rFonts w:hint="eastAsia"/>
          <w:sz w:val="24"/>
          <w:szCs w:val="24"/>
        </w:rPr>
        <w:t>。</w:t>
      </w:r>
      <w:r w:rsidR="003452D2" w:rsidRPr="002055F3">
        <w:rPr>
          <w:rFonts w:hint="eastAsia"/>
          <w:sz w:val="24"/>
          <w:szCs w:val="24"/>
        </w:rPr>
        <w:t>而由于从不同类型传感器中获取的数据处理方法</w:t>
      </w:r>
      <w:r w:rsidR="000D2BAA" w:rsidRPr="002055F3">
        <w:rPr>
          <w:rFonts w:hint="eastAsia"/>
          <w:sz w:val="24"/>
          <w:szCs w:val="24"/>
        </w:rPr>
        <w:t>不同</w:t>
      </w:r>
      <w:r w:rsidR="003452D2" w:rsidRPr="002055F3">
        <w:rPr>
          <w:rFonts w:hint="eastAsia"/>
          <w:sz w:val="24"/>
          <w:szCs w:val="24"/>
        </w:rPr>
        <w:t>、获取</w:t>
      </w:r>
      <w:r w:rsidR="000D2BAA" w:rsidRPr="002055F3">
        <w:rPr>
          <w:rFonts w:hint="eastAsia"/>
          <w:sz w:val="24"/>
          <w:szCs w:val="24"/>
        </w:rPr>
        <w:t>并利用</w:t>
      </w:r>
      <w:r w:rsidR="003452D2" w:rsidRPr="002055F3">
        <w:rPr>
          <w:rFonts w:hint="eastAsia"/>
          <w:sz w:val="24"/>
          <w:szCs w:val="24"/>
        </w:rPr>
        <w:t>的信息不同</w:t>
      </w:r>
      <w:r w:rsidR="000D2BAA" w:rsidRPr="002055F3">
        <w:rPr>
          <w:rFonts w:hint="eastAsia"/>
          <w:sz w:val="24"/>
          <w:szCs w:val="24"/>
        </w:rPr>
        <w:t>、使用的任务范围也不尽相同。从行为监视，视频分析，人机交互</w:t>
      </w:r>
      <w:r w:rsidR="009F1691" w:rsidRPr="002055F3">
        <w:rPr>
          <w:rStyle w:val="afd"/>
        </w:rPr>
        <w:fldChar w:fldCharType="begin"/>
      </w:r>
      <w:r w:rsidR="009F1691" w:rsidRPr="002055F3">
        <w:rPr>
          <w:rStyle w:val="afd"/>
        </w:rPr>
        <w:instrText xml:space="preserve"> REF _Ref533684169 \r \h </w:instrText>
      </w:r>
      <w:r w:rsidR="009F49A6" w:rsidRPr="002055F3">
        <w:rPr>
          <w:rStyle w:val="afd"/>
        </w:rPr>
        <w:instrText xml:space="preserve"> \* MERGEFORMAT </w:instrText>
      </w:r>
      <w:r w:rsidR="009F1691" w:rsidRPr="002055F3">
        <w:rPr>
          <w:rStyle w:val="afd"/>
        </w:rPr>
      </w:r>
      <w:r w:rsidR="009F1691" w:rsidRPr="002055F3">
        <w:rPr>
          <w:rStyle w:val="afd"/>
        </w:rPr>
        <w:fldChar w:fldCharType="separate"/>
      </w:r>
      <w:r w:rsidR="00971587">
        <w:rPr>
          <w:rStyle w:val="afd"/>
        </w:rPr>
        <w:t>[7]</w:t>
      </w:r>
      <w:r w:rsidR="009F1691" w:rsidRPr="002055F3">
        <w:rPr>
          <w:rStyle w:val="afd"/>
        </w:rPr>
        <w:fldChar w:fldCharType="end"/>
      </w:r>
      <w:r w:rsidR="000D2BAA" w:rsidRPr="002055F3">
        <w:rPr>
          <w:rFonts w:hint="eastAsia"/>
          <w:sz w:val="24"/>
          <w:szCs w:val="24"/>
        </w:rPr>
        <w:t>，人类的动作和行为识别技术已经被广泛应用于日常生活和各个应用领域</w:t>
      </w:r>
      <w:r w:rsidR="00DD1A40" w:rsidRPr="002055F3">
        <w:rPr>
          <w:rFonts w:hint="eastAsia"/>
          <w:sz w:val="24"/>
          <w:szCs w:val="24"/>
        </w:rPr>
        <w:t>，同时，辅助生活，健康监控，危险行为预警等相关技术也应运而生</w:t>
      </w:r>
      <w:r w:rsidR="009F49A6" w:rsidRPr="002055F3">
        <w:rPr>
          <w:rStyle w:val="afd"/>
        </w:rPr>
        <w:fldChar w:fldCharType="begin"/>
      </w:r>
      <w:r w:rsidR="009F49A6" w:rsidRPr="002055F3">
        <w:rPr>
          <w:rStyle w:val="afd"/>
        </w:rPr>
        <w:instrText xml:space="preserve"> </w:instrText>
      </w:r>
      <w:r w:rsidR="009F49A6" w:rsidRPr="002055F3">
        <w:rPr>
          <w:rStyle w:val="afd"/>
          <w:rFonts w:hint="eastAsia"/>
        </w:rPr>
        <w:instrText>REF _Ref533768431 \r \h</w:instrText>
      </w:r>
      <w:r w:rsidR="009F49A6" w:rsidRPr="002055F3">
        <w:rPr>
          <w:rStyle w:val="afd"/>
        </w:rPr>
        <w:instrText xml:space="preserve">  \* MERGEFORMAT </w:instrText>
      </w:r>
      <w:r w:rsidR="009F49A6" w:rsidRPr="002055F3">
        <w:rPr>
          <w:rStyle w:val="afd"/>
        </w:rPr>
      </w:r>
      <w:r w:rsidR="009F49A6" w:rsidRPr="002055F3">
        <w:rPr>
          <w:rStyle w:val="afd"/>
        </w:rPr>
        <w:fldChar w:fldCharType="separate"/>
      </w:r>
      <w:r w:rsidR="00971587">
        <w:rPr>
          <w:rStyle w:val="afd"/>
        </w:rPr>
        <w:t>[6]</w:t>
      </w:r>
      <w:r w:rsidR="009F49A6" w:rsidRPr="002055F3">
        <w:rPr>
          <w:rStyle w:val="afd"/>
        </w:rPr>
        <w:fldChar w:fldCharType="end"/>
      </w:r>
      <w:r w:rsidR="000D2BAA" w:rsidRPr="002055F3">
        <w:rPr>
          <w:rFonts w:hint="eastAsia"/>
          <w:sz w:val="24"/>
          <w:szCs w:val="24"/>
        </w:rPr>
        <w:t>。</w:t>
      </w:r>
      <w:r w:rsidR="00DD1A40" w:rsidRPr="002055F3">
        <w:rPr>
          <w:rFonts w:hint="eastAsia"/>
          <w:sz w:val="24"/>
          <w:szCs w:val="24"/>
        </w:rPr>
        <w:t>对应于不同的传感器类型，</w:t>
      </w:r>
      <w:r w:rsidR="003452D2" w:rsidRPr="002055F3">
        <w:rPr>
          <w:rFonts w:hint="eastAsia"/>
          <w:sz w:val="24"/>
          <w:szCs w:val="24"/>
        </w:rPr>
        <w:t>用于识别人体动作的主要有</w:t>
      </w:r>
      <w:r w:rsidRPr="002055F3">
        <w:rPr>
          <w:rFonts w:hint="eastAsia"/>
          <w:sz w:val="24"/>
          <w:szCs w:val="24"/>
        </w:rPr>
        <w:t>基于视觉的动作识别和基于惯性的动作识别这两种主要的技术。</w:t>
      </w:r>
    </w:p>
    <w:p w14:paraId="3313548A" w14:textId="7B73BDE7" w:rsidR="00BC3373" w:rsidRPr="00BC3373" w:rsidRDefault="00827731" w:rsidP="005D2E7B">
      <w:pPr>
        <w:ind w:firstLineChars="200" w:firstLine="480"/>
        <w:rPr>
          <w:sz w:val="24"/>
          <w:szCs w:val="24"/>
        </w:rPr>
      </w:pPr>
      <w:bookmarkStart w:id="53" w:name="_Toc30683_WPSOffice_Level3"/>
      <w:bookmarkStart w:id="54" w:name="_Toc31201"/>
      <w:bookmarkStart w:id="55" w:name="_Toc18581_WPSOffice_Level3"/>
      <w:bookmarkStart w:id="56" w:name="_Toc8564"/>
      <w:r w:rsidRPr="002055F3">
        <w:rPr>
          <w:rFonts w:hint="eastAsia"/>
          <w:sz w:val="24"/>
          <w:szCs w:val="24"/>
        </w:rPr>
        <w:t>传统</w:t>
      </w:r>
      <w:r w:rsidR="00430D0C">
        <w:rPr>
          <w:rFonts w:hint="eastAsia"/>
          <w:sz w:val="24"/>
          <w:szCs w:val="24"/>
        </w:rPr>
        <w:t>彩色</w:t>
      </w:r>
      <w:r w:rsidR="00F559B9" w:rsidRPr="002055F3">
        <w:rPr>
          <w:rFonts w:hint="eastAsia"/>
          <w:sz w:val="24"/>
          <w:szCs w:val="24"/>
        </w:rPr>
        <w:t>相机捕获的图像序列</w:t>
      </w:r>
      <w:r w:rsidRPr="002055F3">
        <w:rPr>
          <w:rFonts w:hint="eastAsia"/>
          <w:sz w:val="24"/>
          <w:szCs w:val="24"/>
        </w:rPr>
        <w:t>信息的方法用于动作或手势识别的主要限制在于处理</w:t>
      </w:r>
      <w:r w:rsidR="00430D0C">
        <w:rPr>
          <w:rFonts w:hint="eastAsia"/>
          <w:sz w:val="24"/>
          <w:szCs w:val="24"/>
        </w:rPr>
        <w:t>彩色</w:t>
      </w:r>
      <w:r w:rsidRPr="002055F3">
        <w:rPr>
          <w:rFonts w:hint="eastAsia"/>
          <w:sz w:val="24"/>
          <w:szCs w:val="24"/>
        </w:rPr>
        <w:t>图像时的高计算需求以及对图像质量敏感等相关挑战。</w:t>
      </w:r>
      <w:r w:rsidR="00C87032" w:rsidRPr="002055F3">
        <w:rPr>
          <w:rFonts w:hint="eastAsia"/>
          <w:sz w:val="24"/>
          <w:szCs w:val="24"/>
        </w:rPr>
        <w:t>本课题</w:t>
      </w:r>
      <w:r w:rsidR="00383A6F" w:rsidRPr="002055F3">
        <w:rPr>
          <w:rFonts w:hint="eastAsia"/>
          <w:sz w:val="24"/>
          <w:szCs w:val="24"/>
        </w:rPr>
        <w:t>将从适用性、可靠性、效率等角度对比现有的基于视觉的动作识别技术和基于惯性的动作识别技术，并针对现有人体动作识别技术存在的问题和局限进行相关算法的改进</w:t>
      </w:r>
      <w:r w:rsidR="00F559B9" w:rsidRPr="002055F3">
        <w:rPr>
          <w:rFonts w:hint="eastAsia"/>
          <w:sz w:val="24"/>
          <w:szCs w:val="24"/>
        </w:rPr>
        <w:t>。</w:t>
      </w:r>
    </w:p>
    <w:p w14:paraId="74D6E9A3" w14:textId="544C1B07" w:rsidR="00B27042" w:rsidRDefault="002A3445" w:rsidP="00B27042">
      <w:pPr>
        <w:pStyle w:val="2"/>
        <w:numPr>
          <w:ilvl w:val="1"/>
          <w:numId w:val="27"/>
        </w:numPr>
        <w:spacing w:before="156" w:after="156"/>
      </w:pPr>
      <w:bookmarkStart w:id="57" w:name="_Toc6074240"/>
      <w:r>
        <w:rPr>
          <w:rFonts w:hint="eastAsia"/>
        </w:rPr>
        <w:t>国内外研究现状</w:t>
      </w:r>
      <w:bookmarkEnd w:id="57"/>
    </w:p>
    <w:p w14:paraId="190EF41D" w14:textId="58CAD5EE" w:rsidR="00B27042" w:rsidRDefault="00B27042" w:rsidP="00B27042">
      <w:pPr>
        <w:ind w:firstLineChars="200" w:firstLine="400"/>
      </w:pPr>
      <w:r>
        <w:rPr>
          <w:rFonts w:hint="eastAsia"/>
        </w:rPr>
        <w:t>……</w:t>
      </w:r>
    </w:p>
    <w:p w14:paraId="787E0404" w14:textId="0B9D2ADA" w:rsidR="00B27042" w:rsidRDefault="00537735" w:rsidP="00B27042">
      <w:pPr>
        <w:pStyle w:val="3"/>
        <w:numPr>
          <w:ilvl w:val="2"/>
          <w:numId w:val="27"/>
        </w:numPr>
        <w:spacing w:before="156" w:after="156"/>
      </w:pPr>
      <w:bookmarkStart w:id="58" w:name="_Toc6074241"/>
      <w:r>
        <w:rPr>
          <w:rFonts w:hint="eastAsia"/>
        </w:rPr>
        <w:lastRenderedPageBreak/>
        <w:t>彩色图像特点及其劣势</w:t>
      </w:r>
      <w:bookmarkEnd w:id="58"/>
    </w:p>
    <w:p w14:paraId="5AF2F7B9" w14:textId="00EFEC95" w:rsidR="00B27042" w:rsidRPr="00B27042" w:rsidRDefault="004769DA" w:rsidP="00B27042">
      <w:pPr>
        <w:ind w:firstLineChars="200" w:firstLine="480"/>
        <w:rPr>
          <w:sz w:val="24"/>
          <w:szCs w:val="24"/>
        </w:rPr>
      </w:pPr>
      <w:r w:rsidRPr="004769DA">
        <w:rPr>
          <w:rFonts w:hint="eastAsia"/>
          <w:sz w:val="24"/>
          <w:szCs w:val="24"/>
        </w:rPr>
        <w:t>基于传统彩色传感器的动作识别方法主要有：</w:t>
      </w:r>
      <w:r w:rsidR="00B27042" w:rsidRPr="00B27042">
        <w:rPr>
          <w:rFonts w:hint="eastAsia"/>
          <w:sz w:val="24"/>
        </w:rPr>
        <w:t>时空体积、时空特征和轨迹，它们被广泛用于传统</w:t>
      </w:r>
      <w:r w:rsidR="00537735">
        <w:rPr>
          <w:rFonts w:hint="eastAsia"/>
          <w:sz w:val="24"/>
        </w:rPr>
        <w:t>彩色图像</w:t>
      </w:r>
      <w:r w:rsidR="00B27042" w:rsidRPr="00B27042">
        <w:rPr>
          <w:rFonts w:hint="eastAsia"/>
          <w:sz w:val="24"/>
        </w:rPr>
        <w:t>传感器捕获的视频序列中的人体动作识别。</w:t>
      </w:r>
      <w:r w:rsidR="00B27042" w:rsidRPr="00B27042">
        <w:rPr>
          <w:rFonts w:hint="eastAsia"/>
          <w:sz w:val="24"/>
          <w:szCs w:val="24"/>
        </w:rPr>
        <w:t>如</w:t>
      </w:r>
      <w:r w:rsidR="00B27042" w:rsidRPr="006D24D5">
        <w:rPr>
          <w:rStyle w:val="afd"/>
        </w:rPr>
        <w:fldChar w:fldCharType="begin"/>
      </w:r>
      <w:r w:rsidR="00B27042" w:rsidRPr="006D24D5">
        <w:rPr>
          <w:rStyle w:val="afd"/>
        </w:rPr>
        <w:instrText xml:space="preserve"> </w:instrText>
      </w:r>
      <w:r w:rsidR="00B27042" w:rsidRPr="006D24D5">
        <w:rPr>
          <w:rStyle w:val="afd"/>
          <w:rFonts w:hint="eastAsia"/>
        </w:rPr>
        <w:instrText>REF _Ref533885952 \r \h</w:instrText>
      </w:r>
      <w:r w:rsidR="00B27042" w:rsidRPr="006D24D5">
        <w:rPr>
          <w:rStyle w:val="afd"/>
        </w:rPr>
        <w:instrText xml:space="preserve"> </w:instrText>
      </w:r>
      <w:r w:rsidR="00B27042">
        <w:rPr>
          <w:rStyle w:val="afd"/>
        </w:rPr>
        <w:instrText xml:space="preserve"> \* MERGEFORMAT </w:instrText>
      </w:r>
      <w:r w:rsidR="00B27042" w:rsidRPr="006D24D5">
        <w:rPr>
          <w:rStyle w:val="afd"/>
        </w:rPr>
      </w:r>
      <w:r w:rsidR="00B27042" w:rsidRPr="006D24D5">
        <w:rPr>
          <w:rStyle w:val="afd"/>
        </w:rPr>
        <w:fldChar w:fldCharType="separate"/>
      </w:r>
      <w:r w:rsidR="00971587">
        <w:rPr>
          <w:rStyle w:val="afd"/>
        </w:rPr>
        <w:t>[10]</w:t>
      </w:r>
      <w:r w:rsidR="00B27042" w:rsidRPr="006D24D5">
        <w:rPr>
          <w:rStyle w:val="afd"/>
        </w:rPr>
        <w:fldChar w:fldCharType="end"/>
      </w:r>
      <w:r w:rsidR="00B27042" w:rsidRPr="00B27042">
        <w:rPr>
          <w:rFonts w:hint="eastAsia"/>
          <w:sz w:val="24"/>
          <w:szCs w:val="24"/>
        </w:rPr>
        <w:t>中，局部特征与</w:t>
      </w:r>
      <w:r w:rsidR="00B27042" w:rsidRPr="00B27042">
        <w:rPr>
          <w:rFonts w:hint="eastAsia"/>
          <w:sz w:val="24"/>
          <w:szCs w:val="24"/>
        </w:rPr>
        <w:t>SVM</w:t>
      </w:r>
      <w:r w:rsidR="00B27042" w:rsidRPr="00B27042">
        <w:rPr>
          <w:rFonts w:hint="eastAsia"/>
          <w:sz w:val="24"/>
          <w:szCs w:val="24"/>
        </w:rPr>
        <w:t>分类器的结合，证明了可以通过度量局部特征</w:t>
      </w:r>
      <w:r w:rsidR="00B27042">
        <w:rPr>
          <w:rStyle w:val="aff0"/>
          <w:sz w:val="24"/>
          <w:szCs w:val="24"/>
        </w:rPr>
        <w:footnoteReference w:id="1"/>
      </w:r>
      <w:r w:rsidR="00B27042" w:rsidRPr="00B27042">
        <w:rPr>
          <w:rFonts w:hint="eastAsia"/>
          <w:sz w:val="24"/>
          <w:szCs w:val="24"/>
        </w:rPr>
        <w:t>实现动作识别。在</w:t>
      </w:r>
      <w:r w:rsidR="00B27042" w:rsidRPr="006D24D5">
        <w:rPr>
          <w:rStyle w:val="afd"/>
        </w:rPr>
        <w:fldChar w:fldCharType="begin"/>
      </w:r>
      <w:r w:rsidR="00B27042" w:rsidRPr="006D24D5">
        <w:rPr>
          <w:rStyle w:val="afd"/>
        </w:rPr>
        <w:instrText xml:space="preserve"> </w:instrText>
      </w:r>
      <w:r w:rsidR="00B27042" w:rsidRPr="006D24D5">
        <w:rPr>
          <w:rStyle w:val="afd"/>
          <w:rFonts w:hint="eastAsia"/>
        </w:rPr>
        <w:instrText>REF _Ref533889708 \r \h</w:instrText>
      </w:r>
      <w:r w:rsidR="00B27042" w:rsidRPr="006D24D5">
        <w:rPr>
          <w:rStyle w:val="afd"/>
        </w:rPr>
        <w:instrText xml:space="preserve"> </w:instrText>
      </w:r>
      <w:r w:rsidR="00B27042">
        <w:rPr>
          <w:rStyle w:val="afd"/>
        </w:rPr>
        <w:instrText xml:space="preserve"> \* MERGEFORMAT </w:instrText>
      </w:r>
      <w:r w:rsidR="00B27042" w:rsidRPr="006D24D5">
        <w:rPr>
          <w:rStyle w:val="afd"/>
        </w:rPr>
      </w:r>
      <w:r w:rsidR="00B27042" w:rsidRPr="006D24D5">
        <w:rPr>
          <w:rStyle w:val="afd"/>
        </w:rPr>
        <w:fldChar w:fldCharType="separate"/>
      </w:r>
      <w:r w:rsidR="00971587">
        <w:rPr>
          <w:rStyle w:val="afd"/>
        </w:rPr>
        <w:t>[11]</w:t>
      </w:r>
      <w:r w:rsidR="00B27042" w:rsidRPr="006D24D5">
        <w:rPr>
          <w:rStyle w:val="afd"/>
        </w:rPr>
        <w:fldChar w:fldCharType="end"/>
      </w:r>
      <w:r w:rsidR="00B27042" w:rsidRPr="00B27042">
        <w:rPr>
          <w:rFonts w:hint="eastAsia"/>
          <w:sz w:val="24"/>
          <w:szCs w:val="24"/>
        </w:rPr>
        <w:t>中提供了一种对噪声和姿势变化具有更强鲁棒性的算法，这种算法使用</w:t>
      </w:r>
      <w:r w:rsidR="00F566C0">
        <w:rPr>
          <w:rFonts w:hint="eastAsia"/>
          <w:sz w:val="24"/>
          <w:szCs w:val="24"/>
        </w:rPr>
        <w:t>空</w:t>
      </w:r>
      <w:r w:rsidR="00B27042" w:rsidRPr="00B27042">
        <w:rPr>
          <w:rFonts w:hint="eastAsia"/>
          <w:sz w:val="24"/>
          <w:szCs w:val="24"/>
        </w:rPr>
        <w:t>时空特征</w:t>
      </w:r>
      <w:r w:rsidR="00B27042">
        <w:rPr>
          <w:rStyle w:val="aff0"/>
          <w:sz w:val="24"/>
          <w:szCs w:val="24"/>
        </w:rPr>
        <w:footnoteReference w:id="2"/>
      </w:r>
      <w:r w:rsidR="00B27042" w:rsidRPr="00B27042">
        <w:rPr>
          <w:rFonts w:hint="eastAsia"/>
          <w:sz w:val="24"/>
          <w:szCs w:val="24"/>
        </w:rPr>
        <w:t>点（单张图像上的局部特征）来表征行为。为了降低动作分类结果对背景杂乱，遮挡和比例变化的敏感度，</w:t>
      </w:r>
      <w:r w:rsidR="00B27042" w:rsidRPr="00581CEA">
        <w:rPr>
          <w:rStyle w:val="afd"/>
        </w:rPr>
        <w:fldChar w:fldCharType="begin"/>
      </w:r>
      <w:r w:rsidR="00B27042" w:rsidRPr="00581CEA">
        <w:rPr>
          <w:rStyle w:val="afd"/>
        </w:rPr>
        <w:instrText xml:space="preserve"> </w:instrText>
      </w:r>
      <w:r w:rsidR="00B27042" w:rsidRPr="00581CEA">
        <w:rPr>
          <w:rStyle w:val="afd"/>
          <w:rFonts w:hint="eastAsia"/>
        </w:rPr>
        <w:instrText>REF _Ref534405596 \r \h</w:instrText>
      </w:r>
      <w:r w:rsidR="00B27042" w:rsidRPr="00581CEA">
        <w:rPr>
          <w:rStyle w:val="afd"/>
        </w:rPr>
        <w:instrText xml:space="preserve"> </w:instrText>
      </w:r>
      <w:r w:rsidR="00B27042">
        <w:rPr>
          <w:rStyle w:val="afd"/>
        </w:rPr>
        <w:instrText xml:space="preserve"> \* MERGEFORMAT </w:instrText>
      </w:r>
      <w:r w:rsidR="00B27042" w:rsidRPr="00581CEA">
        <w:rPr>
          <w:rStyle w:val="afd"/>
        </w:rPr>
      </w:r>
      <w:r w:rsidR="00B27042" w:rsidRPr="00581CEA">
        <w:rPr>
          <w:rStyle w:val="afd"/>
        </w:rPr>
        <w:fldChar w:fldCharType="separate"/>
      </w:r>
      <w:r w:rsidR="00971587">
        <w:rPr>
          <w:rStyle w:val="afd"/>
        </w:rPr>
        <w:t>[13]</w:t>
      </w:r>
      <w:r w:rsidR="00B27042" w:rsidRPr="00581CEA">
        <w:rPr>
          <w:rStyle w:val="afd"/>
        </w:rPr>
        <w:fldChar w:fldCharType="end"/>
      </w:r>
      <w:r w:rsidR="00B27042" w:rsidRPr="00B27042">
        <w:rPr>
          <w:rFonts w:hint="eastAsia"/>
          <w:sz w:val="24"/>
          <w:szCs w:val="24"/>
        </w:rPr>
        <w:t>中介绍了直接运动识别方法：使用</w:t>
      </w:r>
      <w:commentRangeStart w:id="59"/>
      <w:r w:rsidR="00B27042" w:rsidRPr="00B27042">
        <w:rPr>
          <w:rFonts w:hint="eastAsia"/>
          <w:sz w:val="24"/>
          <w:szCs w:val="24"/>
        </w:rPr>
        <w:t>时空特征包</w:t>
      </w:r>
      <w:commentRangeEnd w:id="59"/>
      <w:r w:rsidR="00B27042" w:rsidRPr="00B27042">
        <w:rPr>
          <w:rFonts w:hint="eastAsia"/>
          <w:sz w:val="24"/>
          <w:szCs w:val="24"/>
        </w:rPr>
        <w:t>(BoF)</w:t>
      </w:r>
      <w:r w:rsidR="00B27042">
        <w:rPr>
          <w:rStyle w:val="aff3"/>
        </w:rPr>
        <w:commentReference w:id="59"/>
      </w:r>
      <w:r w:rsidR="00B27042">
        <w:rPr>
          <w:rStyle w:val="aff0"/>
          <w:sz w:val="24"/>
          <w:szCs w:val="24"/>
        </w:rPr>
        <w:footnoteReference w:id="3"/>
      </w:r>
      <w:r w:rsidR="00B27042" w:rsidRPr="00B27042">
        <w:rPr>
          <w:rFonts w:hint="eastAsia"/>
          <w:sz w:val="24"/>
          <w:szCs w:val="24"/>
        </w:rPr>
        <w:t>，判断人体运动特征（判断局部图像块的运动如何进行），而不是通过恢复人的身体二维模型或三</w:t>
      </w:r>
      <w:r w:rsidR="00F663F2" w:rsidRPr="00B27042">
        <w:rPr>
          <w:rFonts w:hint="eastAsia"/>
          <w:sz w:val="24"/>
          <w:szCs w:val="24"/>
        </w:rPr>
        <w:t>维</w:t>
      </w:r>
      <w:r w:rsidR="00B27042" w:rsidRPr="00B27042">
        <w:rPr>
          <w:rFonts w:hint="eastAsia"/>
          <w:sz w:val="24"/>
          <w:szCs w:val="24"/>
        </w:rPr>
        <w:t>模型，以其局部结构特征实现动作分类。动态能量图像</w:t>
      </w:r>
      <w:r w:rsidR="00B27042" w:rsidRPr="00B27042">
        <w:rPr>
          <w:rFonts w:hint="eastAsia"/>
          <w:sz w:val="24"/>
          <w:szCs w:val="24"/>
        </w:rPr>
        <w:t>(MEI)</w:t>
      </w:r>
      <w:r w:rsidR="00B27042">
        <w:rPr>
          <w:rStyle w:val="aff0"/>
          <w:sz w:val="24"/>
          <w:szCs w:val="24"/>
        </w:rPr>
        <w:footnoteReference w:id="4"/>
      </w:r>
      <w:r w:rsidR="00B27042" w:rsidRPr="00B27042">
        <w:rPr>
          <w:rFonts w:hint="eastAsia"/>
          <w:sz w:val="24"/>
          <w:szCs w:val="24"/>
        </w:rPr>
        <w:t>和运动历史图像</w:t>
      </w:r>
      <w:r w:rsidR="00B27042" w:rsidRPr="00B27042">
        <w:rPr>
          <w:rFonts w:hint="eastAsia"/>
          <w:sz w:val="24"/>
          <w:szCs w:val="24"/>
        </w:rPr>
        <w:t>(MHI)</w:t>
      </w:r>
      <w:commentRangeStart w:id="60"/>
      <w:r w:rsidR="00B27042">
        <w:rPr>
          <w:rStyle w:val="aff0"/>
          <w:sz w:val="24"/>
          <w:szCs w:val="24"/>
        </w:rPr>
        <w:footnoteReference w:id="5"/>
      </w:r>
      <w:commentRangeEnd w:id="60"/>
      <w:r w:rsidR="00B27042">
        <w:rPr>
          <w:rStyle w:val="aff3"/>
        </w:rPr>
        <w:commentReference w:id="60"/>
      </w:r>
      <w:r w:rsidR="00B27042" w:rsidRPr="00B27042">
        <w:rPr>
          <w:rFonts w:hint="eastAsia"/>
          <w:sz w:val="24"/>
          <w:szCs w:val="24"/>
        </w:rPr>
        <w:t>在</w:t>
      </w:r>
      <w:r w:rsidR="00B27042" w:rsidRPr="00581CEA">
        <w:rPr>
          <w:rStyle w:val="afd"/>
        </w:rPr>
        <w:fldChar w:fldCharType="begin"/>
      </w:r>
      <w:r w:rsidR="00B27042" w:rsidRPr="00581CEA">
        <w:rPr>
          <w:rStyle w:val="afd"/>
        </w:rPr>
        <w:instrText xml:space="preserve"> </w:instrText>
      </w:r>
      <w:r w:rsidR="00B27042" w:rsidRPr="00581CEA">
        <w:rPr>
          <w:rStyle w:val="afd"/>
          <w:rFonts w:hint="eastAsia"/>
        </w:rPr>
        <w:instrText>REF _Ref534405596 \r \h</w:instrText>
      </w:r>
      <w:r w:rsidR="00B27042" w:rsidRPr="00581CEA">
        <w:rPr>
          <w:rStyle w:val="afd"/>
        </w:rPr>
        <w:instrText xml:space="preserve"> </w:instrText>
      </w:r>
      <w:r w:rsidR="00B27042">
        <w:rPr>
          <w:rStyle w:val="afd"/>
        </w:rPr>
        <w:instrText xml:space="preserve"> \* MERGEFORMAT </w:instrText>
      </w:r>
      <w:r w:rsidR="00B27042" w:rsidRPr="00581CEA">
        <w:rPr>
          <w:rStyle w:val="afd"/>
        </w:rPr>
      </w:r>
      <w:r w:rsidR="00B27042" w:rsidRPr="00581CEA">
        <w:rPr>
          <w:rStyle w:val="afd"/>
        </w:rPr>
        <w:fldChar w:fldCharType="separate"/>
      </w:r>
      <w:r w:rsidR="00971587">
        <w:rPr>
          <w:rStyle w:val="afd"/>
        </w:rPr>
        <w:t>[13]</w:t>
      </w:r>
      <w:r w:rsidR="00B27042" w:rsidRPr="00581CEA">
        <w:rPr>
          <w:rStyle w:val="afd"/>
        </w:rPr>
        <w:fldChar w:fldCharType="end"/>
      </w:r>
      <w:r w:rsidR="00B27042" w:rsidRPr="00B27042">
        <w:rPr>
          <w:rFonts w:hint="eastAsia"/>
          <w:sz w:val="24"/>
          <w:szCs w:val="24"/>
        </w:rPr>
        <w:t>中作为运动模板被引入，以模拟已知的视频中人类行为的空间和时间特征，从而进行动作匹配。这些方法都基于强度或基于颜色，因此也具有相同的缺点，即：识别结果对照明变化的敏感性，限制了识别稳健性。</w:t>
      </w:r>
    </w:p>
    <w:bookmarkEnd w:id="53"/>
    <w:bookmarkEnd w:id="54"/>
    <w:bookmarkEnd w:id="55"/>
    <w:bookmarkEnd w:id="56"/>
    <w:p w14:paraId="2882C0E6" w14:textId="614FABC2" w:rsidR="00B65C47" w:rsidRPr="002E6BC6" w:rsidRDefault="00DA7246" w:rsidP="00D242A3">
      <w:pPr>
        <w:ind w:firstLineChars="200" w:firstLine="480"/>
        <w:rPr>
          <w:sz w:val="24"/>
          <w:szCs w:val="24"/>
        </w:rPr>
      </w:pPr>
      <w:r w:rsidRPr="00DA7246">
        <w:rPr>
          <w:rFonts w:hint="eastAsia"/>
          <w:sz w:val="24"/>
          <w:szCs w:val="24"/>
        </w:rPr>
        <w:t>虽然基于视觉的人类动作识别</w:t>
      </w:r>
      <w:r w:rsidR="00D242A3">
        <w:rPr>
          <w:rFonts w:hint="eastAsia"/>
          <w:sz w:val="24"/>
          <w:szCs w:val="24"/>
        </w:rPr>
        <w:t>技术作为模式识别和计算机视觉研究的重要组成部分</w:t>
      </w:r>
      <w:r w:rsidR="00B65C47">
        <w:rPr>
          <w:rFonts w:hint="eastAsia"/>
          <w:sz w:val="24"/>
          <w:szCs w:val="24"/>
        </w:rPr>
        <w:t>仍在</w:t>
      </w:r>
      <w:r w:rsidR="00D242A3">
        <w:rPr>
          <w:rFonts w:hint="eastAsia"/>
          <w:sz w:val="24"/>
          <w:szCs w:val="24"/>
        </w:rPr>
        <w:t>持续</w:t>
      </w:r>
      <w:r w:rsidRPr="00DA7246">
        <w:rPr>
          <w:rFonts w:hint="eastAsia"/>
          <w:sz w:val="24"/>
          <w:szCs w:val="24"/>
        </w:rPr>
        <w:t>发展，但识别性能</w:t>
      </w:r>
      <w:r w:rsidR="00B65C47">
        <w:rPr>
          <w:rFonts w:hint="eastAsia"/>
          <w:sz w:val="24"/>
          <w:szCs w:val="24"/>
        </w:rPr>
        <w:t>正在受到各种挑战</w:t>
      </w:r>
      <w:r w:rsidR="008D0D70">
        <w:rPr>
          <w:rFonts w:hint="eastAsia"/>
          <w:sz w:val="24"/>
          <w:szCs w:val="24"/>
        </w:rPr>
        <w:t>。除去上一段中所介绍的，动作识别面临的挑战还有</w:t>
      </w:r>
      <w:r w:rsidRPr="00DA7246">
        <w:rPr>
          <w:rFonts w:hint="eastAsia"/>
          <w:sz w:val="24"/>
          <w:szCs w:val="24"/>
        </w:rPr>
        <w:t>例如遮挡，摄像机位置，执行动作中的主体变化，背景杂乱等</w:t>
      </w:r>
      <w:r w:rsidR="00D242A3" w:rsidRPr="00D242A3">
        <w:rPr>
          <w:rStyle w:val="afd"/>
        </w:rPr>
        <w:fldChar w:fldCharType="begin"/>
      </w:r>
      <w:r w:rsidR="00D242A3" w:rsidRPr="00D242A3">
        <w:rPr>
          <w:rStyle w:val="afd"/>
        </w:rPr>
        <w:instrText xml:space="preserve"> </w:instrText>
      </w:r>
      <w:r w:rsidR="00D242A3" w:rsidRPr="00D242A3">
        <w:rPr>
          <w:rStyle w:val="afd"/>
          <w:rFonts w:hint="eastAsia"/>
        </w:rPr>
        <w:instrText>REF _Ref533797946 \r \h</w:instrText>
      </w:r>
      <w:r w:rsidR="00D242A3" w:rsidRPr="00D242A3">
        <w:rPr>
          <w:rStyle w:val="afd"/>
        </w:rPr>
        <w:instrText xml:space="preserve"> </w:instrText>
      </w:r>
      <w:r w:rsidR="00D242A3">
        <w:rPr>
          <w:rStyle w:val="afd"/>
        </w:rPr>
        <w:instrText xml:space="preserve"> \* MERGEFORMAT </w:instrText>
      </w:r>
      <w:r w:rsidR="00D242A3" w:rsidRPr="00D242A3">
        <w:rPr>
          <w:rStyle w:val="afd"/>
        </w:rPr>
      </w:r>
      <w:r w:rsidR="00D242A3" w:rsidRPr="00D242A3">
        <w:rPr>
          <w:rStyle w:val="afd"/>
        </w:rPr>
        <w:fldChar w:fldCharType="separate"/>
      </w:r>
      <w:r w:rsidR="00971587">
        <w:rPr>
          <w:rStyle w:val="afd"/>
        </w:rPr>
        <w:t>[8]</w:t>
      </w:r>
      <w:r w:rsidR="00D242A3" w:rsidRPr="00D242A3">
        <w:rPr>
          <w:rStyle w:val="afd"/>
        </w:rPr>
        <w:fldChar w:fldCharType="end"/>
      </w:r>
      <w:r w:rsidR="008D0D70">
        <w:rPr>
          <w:rFonts w:hint="eastAsia"/>
          <w:sz w:val="24"/>
          <w:szCs w:val="24"/>
        </w:rPr>
        <w:t>因素影响识别结果。</w:t>
      </w:r>
      <w:r w:rsidR="00B65C47" w:rsidRPr="00B65C47">
        <w:rPr>
          <w:rFonts w:hint="eastAsia"/>
          <w:sz w:val="24"/>
          <w:szCs w:val="24"/>
        </w:rPr>
        <w:t>实际上</w:t>
      </w:r>
      <w:r w:rsidR="00D242A3">
        <w:rPr>
          <w:rFonts w:hint="eastAsia"/>
          <w:sz w:val="24"/>
          <w:szCs w:val="24"/>
        </w:rPr>
        <w:t>，除此之外</w:t>
      </w:r>
      <w:r w:rsidR="00B65C47" w:rsidRPr="00B65C47">
        <w:rPr>
          <w:rFonts w:hint="eastAsia"/>
          <w:sz w:val="24"/>
          <w:szCs w:val="24"/>
        </w:rPr>
        <w:t>，</w:t>
      </w:r>
      <w:r w:rsidR="00D242A3">
        <w:rPr>
          <w:rFonts w:hint="eastAsia"/>
          <w:sz w:val="24"/>
          <w:szCs w:val="24"/>
        </w:rPr>
        <w:t>使用者或研究者还</w:t>
      </w:r>
      <w:r w:rsidR="00B65C47" w:rsidRPr="00B65C47">
        <w:rPr>
          <w:rFonts w:hint="eastAsia"/>
          <w:sz w:val="24"/>
          <w:szCs w:val="24"/>
        </w:rPr>
        <w:t>需要拥有大量的硬件资源才能运行计算密集型图像处理和计算机视觉算法，并且还需要处理传统图像中缺少</w:t>
      </w:r>
      <w:r w:rsidR="00B65C47" w:rsidRPr="00B65C47">
        <w:rPr>
          <w:rFonts w:hint="eastAsia"/>
          <w:sz w:val="24"/>
          <w:szCs w:val="24"/>
        </w:rPr>
        <w:t>3D</w:t>
      </w:r>
      <w:r w:rsidR="00B65C47" w:rsidRPr="00B65C47">
        <w:rPr>
          <w:rFonts w:hint="eastAsia"/>
          <w:sz w:val="24"/>
          <w:szCs w:val="24"/>
        </w:rPr>
        <w:t>动作数据的问题。</w:t>
      </w:r>
    </w:p>
    <w:p w14:paraId="3B2F058E" w14:textId="1825EB3A" w:rsidR="00F91C06" w:rsidRPr="002E6BC6" w:rsidRDefault="00B65C47" w:rsidP="00D0155D">
      <w:pPr>
        <w:pStyle w:val="3"/>
        <w:numPr>
          <w:ilvl w:val="2"/>
          <w:numId w:val="27"/>
        </w:numPr>
        <w:spacing w:before="156" w:after="156" w:line="360" w:lineRule="auto"/>
        <w:rPr>
          <w:szCs w:val="24"/>
        </w:rPr>
      </w:pPr>
      <w:bookmarkStart w:id="61" w:name="_Toc6074242"/>
      <w:r>
        <w:rPr>
          <w:rFonts w:hint="eastAsia"/>
          <w:szCs w:val="24"/>
        </w:rPr>
        <w:lastRenderedPageBreak/>
        <w:t>深度</w:t>
      </w:r>
      <w:r w:rsidR="001614D5">
        <w:rPr>
          <w:rFonts w:hint="eastAsia"/>
          <w:szCs w:val="24"/>
        </w:rPr>
        <w:t>图像特点</w:t>
      </w:r>
      <w:r w:rsidR="00B27042">
        <w:rPr>
          <w:rFonts w:hint="eastAsia"/>
          <w:szCs w:val="24"/>
        </w:rPr>
        <w:t>及其</w:t>
      </w:r>
      <w:r w:rsidR="001614D5">
        <w:rPr>
          <w:rFonts w:hint="eastAsia"/>
          <w:szCs w:val="24"/>
        </w:rPr>
        <w:t>优势</w:t>
      </w:r>
      <w:bookmarkEnd w:id="61"/>
    </w:p>
    <w:p w14:paraId="15F4F5CD" w14:textId="77777777" w:rsidR="00F91C06" w:rsidRDefault="00D242A3" w:rsidP="00CC3B2C">
      <w:pPr>
        <w:ind w:firstLineChars="200" w:firstLine="480"/>
        <w:rPr>
          <w:sz w:val="24"/>
          <w:szCs w:val="24"/>
        </w:rPr>
      </w:pPr>
      <w:r>
        <w:rPr>
          <w:rFonts w:hint="eastAsia"/>
          <w:sz w:val="24"/>
          <w:szCs w:val="24"/>
        </w:rPr>
        <w:t>近年来</w:t>
      </w:r>
      <w:r w:rsidR="008A485F">
        <w:rPr>
          <w:rFonts w:hint="eastAsia"/>
          <w:sz w:val="24"/>
          <w:szCs w:val="24"/>
        </w:rPr>
        <w:t>，</w:t>
      </w:r>
      <w:r>
        <w:rPr>
          <w:rFonts w:hint="eastAsia"/>
          <w:sz w:val="24"/>
          <w:szCs w:val="24"/>
        </w:rPr>
        <w:t>低成本深度传感器</w:t>
      </w:r>
      <w:r w:rsidR="008A485F">
        <w:rPr>
          <w:rFonts w:hint="eastAsia"/>
          <w:sz w:val="24"/>
          <w:szCs w:val="24"/>
        </w:rPr>
        <w:t>的出现，使它们大量被应用于人体动作识别及其相关领域。利用深度传感器提取的深度图像，可以解决传统</w:t>
      </w:r>
      <w:r w:rsidR="008A485F">
        <w:rPr>
          <w:rFonts w:hint="eastAsia"/>
          <w:sz w:val="24"/>
          <w:szCs w:val="24"/>
        </w:rPr>
        <w:t>RGB</w:t>
      </w:r>
      <w:r w:rsidR="008A485F">
        <w:rPr>
          <w:rFonts w:hint="eastAsia"/>
          <w:sz w:val="24"/>
          <w:szCs w:val="24"/>
        </w:rPr>
        <w:t>图像中缺失的</w:t>
      </w:r>
      <w:r w:rsidR="008A485F">
        <w:rPr>
          <w:rFonts w:hint="eastAsia"/>
          <w:sz w:val="24"/>
          <w:szCs w:val="24"/>
        </w:rPr>
        <w:t>3D</w:t>
      </w:r>
      <w:r w:rsidR="008A485F">
        <w:rPr>
          <w:rFonts w:hint="eastAsia"/>
          <w:sz w:val="24"/>
          <w:szCs w:val="24"/>
        </w:rPr>
        <w:t>动作数据，也因此具备可以更加精确识别人体动作的潜能。</w:t>
      </w:r>
    </w:p>
    <w:p w14:paraId="71866B72" w14:textId="02A61764" w:rsidR="00091F83" w:rsidRDefault="00091F83" w:rsidP="00CC3B2C">
      <w:pPr>
        <w:ind w:firstLineChars="200" w:firstLine="480"/>
        <w:rPr>
          <w:sz w:val="24"/>
          <w:szCs w:val="24"/>
        </w:rPr>
      </w:pPr>
      <w:r w:rsidRPr="00091F83">
        <w:rPr>
          <w:rFonts w:hint="eastAsia"/>
          <w:sz w:val="24"/>
          <w:szCs w:val="24"/>
        </w:rPr>
        <w:t>与由摄像机捕获的传统</w:t>
      </w:r>
      <w:r w:rsidRPr="00091F83">
        <w:rPr>
          <w:rFonts w:hint="eastAsia"/>
          <w:sz w:val="24"/>
          <w:szCs w:val="24"/>
        </w:rPr>
        <w:t>RGB</w:t>
      </w:r>
      <w:r>
        <w:rPr>
          <w:rFonts w:hint="eastAsia"/>
          <w:sz w:val="24"/>
          <w:szCs w:val="24"/>
        </w:rPr>
        <w:t>图像相比，深度相机生成的深度图像显示</w:t>
      </w:r>
      <w:r w:rsidR="00B50A50">
        <w:rPr>
          <w:rFonts w:hint="eastAsia"/>
          <w:sz w:val="24"/>
          <w:szCs w:val="24"/>
        </w:rPr>
        <w:t>出对照明变化不敏感并且</w:t>
      </w:r>
      <w:r w:rsidRPr="00091F83">
        <w:rPr>
          <w:rFonts w:hint="eastAsia"/>
          <w:sz w:val="24"/>
          <w:szCs w:val="24"/>
        </w:rPr>
        <w:t>在人类动作识别中</w:t>
      </w:r>
      <w:r w:rsidR="00696E31">
        <w:rPr>
          <w:rFonts w:hint="eastAsia"/>
          <w:sz w:val="24"/>
          <w:szCs w:val="24"/>
        </w:rPr>
        <w:t>具有</w:t>
      </w:r>
      <w:r w:rsidRPr="00091F83">
        <w:rPr>
          <w:rFonts w:hint="eastAsia"/>
          <w:sz w:val="24"/>
          <w:szCs w:val="24"/>
        </w:rPr>
        <w:t>高性能</w:t>
      </w:r>
      <w:r w:rsidR="00696E31">
        <w:rPr>
          <w:rFonts w:hint="eastAsia"/>
          <w:sz w:val="24"/>
          <w:szCs w:val="24"/>
        </w:rPr>
        <w:t>、实时性强等特点</w:t>
      </w:r>
      <w:r w:rsidRPr="00091F83">
        <w:rPr>
          <w:rFonts w:hint="eastAsia"/>
          <w:sz w:val="24"/>
          <w:szCs w:val="24"/>
        </w:rPr>
        <w:t>。</w:t>
      </w:r>
      <w:r w:rsidR="00696E31">
        <w:rPr>
          <w:rFonts w:hint="eastAsia"/>
          <w:sz w:val="24"/>
          <w:szCs w:val="24"/>
        </w:rPr>
        <w:t>同时，</w:t>
      </w:r>
      <w:r w:rsidRPr="00091F83">
        <w:rPr>
          <w:rFonts w:hint="eastAsia"/>
          <w:sz w:val="24"/>
          <w:szCs w:val="24"/>
        </w:rPr>
        <w:t>人体骨骼信息也可以从深度图像中获得</w:t>
      </w:r>
      <w:r w:rsidRPr="00091F83">
        <w:rPr>
          <w:rStyle w:val="afd"/>
        </w:rPr>
        <w:fldChar w:fldCharType="begin"/>
      </w:r>
      <w:r w:rsidRPr="00091F83">
        <w:rPr>
          <w:rStyle w:val="afd"/>
        </w:rPr>
        <w:instrText xml:space="preserve"> </w:instrText>
      </w:r>
      <w:r w:rsidRPr="00091F83">
        <w:rPr>
          <w:rStyle w:val="afd"/>
          <w:rFonts w:hint="eastAsia"/>
        </w:rPr>
        <w:instrText>REF _Ref533857078 \r \h</w:instrText>
      </w:r>
      <w:r w:rsidRPr="00091F83">
        <w:rPr>
          <w:rStyle w:val="afd"/>
        </w:rPr>
        <w:instrText xml:space="preserve"> </w:instrText>
      </w:r>
      <w:r>
        <w:rPr>
          <w:rStyle w:val="afd"/>
        </w:rPr>
        <w:instrText xml:space="preserve"> \* MERGEFORMAT </w:instrText>
      </w:r>
      <w:r w:rsidRPr="00091F83">
        <w:rPr>
          <w:rStyle w:val="afd"/>
        </w:rPr>
      </w:r>
      <w:r w:rsidRPr="00091F83">
        <w:rPr>
          <w:rStyle w:val="afd"/>
        </w:rPr>
        <w:fldChar w:fldCharType="separate"/>
      </w:r>
      <w:r w:rsidR="00971587">
        <w:rPr>
          <w:rStyle w:val="afd"/>
        </w:rPr>
        <w:t>[9]</w:t>
      </w:r>
      <w:r w:rsidRPr="00091F83">
        <w:rPr>
          <w:rStyle w:val="afd"/>
        </w:rPr>
        <w:fldChar w:fldCharType="end"/>
      </w:r>
      <w:r w:rsidRPr="00091F83">
        <w:rPr>
          <w:rFonts w:hint="eastAsia"/>
          <w:sz w:val="24"/>
          <w:szCs w:val="24"/>
        </w:rPr>
        <w:t>。</w:t>
      </w:r>
      <w:r w:rsidR="00696E31">
        <w:rPr>
          <w:rFonts w:hint="eastAsia"/>
          <w:sz w:val="24"/>
          <w:szCs w:val="24"/>
        </w:rPr>
        <w:t>微软的</w:t>
      </w:r>
      <w:r w:rsidR="00696E31">
        <w:rPr>
          <w:rFonts w:hint="eastAsia"/>
          <w:sz w:val="24"/>
          <w:szCs w:val="24"/>
        </w:rPr>
        <w:t>Kinect</w:t>
      </w:r>
      <w:r w:rsidR="00696E31">
        <w:rPr>
          <w:rFonts w:hint="eastAsia"/>
          <w:sz w:val="24"/>
          <w:szCs w:val="24"/>
        </w:rPr>
        <w:t>设备的原理就是利用了深度或距离传感器，进行人体骨骼和动作的识别。</w:t>
      </w:r>
    </w:p>
    <w:p w14:paraId="55D5BBB1" w14:textId="32A049BD" w:rsidR="001614D5" w:rsidRDefault="00537735" w:rsidP="00537735">
      <w:pPr>
        <w:pStyle w:val="3"/>
        <w:numPr>
          <w:ilvl w:val="2"/>
          <w:numId w:val="27"/>
        </w:numPr>
        <w:spacing w:before="156" w:after="156"/>
      </w:pPr>
      <w:bookmarkStart w:id="62" w:name="_Ref2155017"/>
      <w:bookmarkStart w:id="63" w:name="_Toc6074243"/>
      <w:r w:rsidRPr="00537735">
        <w:rPr>
          <w:rFonts w:hint="eastAsia"/>
        </w:rPr>
        <w:t>动作的</w:t>
      </w:r>
      <w:r w:rsidR="00F042DF">
        <w:rPr>
          <w:rFonts w:hint="eastAsia"/>
        </w:rPr>
        <w:t>骨架</w:t>
      </w:r>
      <w:r w:rsidRPr="00537735">
        <w:rPr>
          <w:rFonts w:hint="eastAsia"/>
        </w:rPr>
        <w:t>关节表示方法</w:t>
      </w:r>
      <w:bookmarkEnd w:id="62"/>
      <w:bookmarkEnd w:id="63"/>
    </w:p>
    <w:p w14:paraId="3AC46BEB" w14:textId="3F5D810C" w:rsidR="008822BC" w:rsidRPr="001E30FC" w:rsidRDefault="007410CF" w:rsidP="00D6436B">
      <w:pPr>
        <w:ind w:firstLineChars="200" w:firstLine="480"/>
        <w:rPr>
          <w:sz w:val="24"/>
          <w:szCs w:val="24"/>
        </w:rPr>
      </w:pPr>
      <w:r w:rsidRPr="007410CF">
        <w:rPr>
          <w:rFonts w:hint="eastAsia"/>
          <w:sz w:val="24"/>
          <w:szCs w:val="24"/>
        </w:rPr>
        <w:t>利用在</w:t>
      </w:r>
      <w:r w:rsidRPr="00EC3AF1">
        <w:rPr>
          <w:rStyle w:val="afd"/>
        </w:rPr>
        <w:fldChar w:fldCharType="begin"/>
      </w:r>
      <w:r w:rsidRPr="00EC3AF1">
        <w:rPr>
          <w:rStyle w:val="afd"/>
        </w:rPr>
        <w:instrText xml:space="preserve"> </w:instrText>
      </w:r>
      <w:r w:rsidRPr="00EC3AF1">
        <w:rPr>
          <w:rStyle w:val="afd"/>
          <w:rFonts w:hint="eastAsia"/>
        </w:rPr>
        <w:instrText>REF _Ref534491930 \r \h</w:instrText>
      </w:r>
      <w:r w:rsidRPr="00EC3AF1">
        <w:rPr>
          <w:rStyle w:val="afd"/>
        </w:rPr>
        <w:instrText xml:space="preserve"> </w:instrText>
      </w:r>
      <w:r>
        <w:rPr>
          <w:rStyle w:val="afd"/>
        </w:rPr>
        <w:instrText xml:space="preserve"> \* MERGEFORMAT </w:instrText>
      </w:r>
      <w:r w:rsidRPr="00EC3AF1">
        <w:rPr>
          <w:rStyle w:val="afd"/>
        </w:rPr>
      </w:r>
      <w:r w:rsidRPr="00EC3AF1">
        <w:rPr>
          <w:rStyle w:val="afd"/>
        </w:rPr>
        <w:fldChar w:fldCharType="separate"/>
      </w:r>
      <w:r w:rsidR="00971587">
        <w:rPr>
          <w:rStyle w:val="afd"/>
        </w:rPr>
        <w:t>[14]</w:t>
      </w:r>
      <w:r w:rsidRPr="00EC3AF1">
        <w:rPr>
          <w:rStyle w:val="afd"/>
        </w:rPr>
        <w:fldChar w:fldCharType="end"/>
      </w:r>
      <w:r w:rsidRPr="007410CF">
        <w:rPr>
          <w:rFonts w:hint="eastAsia"/>
          <w:sz w:val="24"/>
          <w:szCs w:val="24"/>
        </w:rPr>
        <w:t>中的从单个深度图像快速准确地预测身体关节的空间位置的方法，提取出由关节点构成的人体骨架，并利用以关节位置差异</w:t>
      </w:r>
      <w:r w:rsidR="009B6B66">
        <w:rPr>
          <w:rFonts w:hint="eastAsia"/>
          <w:sz w:val="24"/>
          <w:szCs w:val="24"/>
        </w:rPr>
        <w:t>计算</w:t>
      </w:r>
      <w:r w:rsidR="009B6B66" w:rsidRPr="00597952">
        <w:rPr>
          <w:rFonts w:hint="eastAsia"/>
          <w:sz w:val="24"/>
          <w:szCs w:val="24"/>
        </w:rPr>
        <w:t>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009B6B66" w:rsidRPr="00597952">
        <w:rPr>
          <w:rFonts w:hint="eastAsia"/>
          <w:sz w:val="24"/>
          <w:szCs w:val="24"/>
        </w:rPr>
        <w:t>，运动特征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009B6B66" w:rsidRPr="00597952">
        <w:rPr>
          <w:rFonts w:hint="eastAsia"/>
          <w:sz w:val="24"/>
          <w:szCs w:val="24"/>
        </w:rPr>
        <w:t>和偏移特征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oMath>
      <w:r w:rsidR="009B6B66">
        <w:rPr>
          <w:rFonts w:hint="eastAsia"/>
          <w:sz w:val="24"/>
          <w:szCs w:val="24"/>
        </w:rPr>
        <w:t>。对三种特征归一化并使用主元素分析</w:t>
      </w:r>
      <w:r w:rsidR="00705996">
        <w:rPr>
          <w:rFonts w:hint="eastAsia"/>
          <w:sz w:val="24"/>
          <w:szCs w:val="24"/>
        </w:rPr>
        <w:t>方</w:t>
      </w:r>
      <w:r w:rsidR="009B6B66">
        <w:rPr>
          <w:rFonts w:hint="eastAsia"/>
          <w:sz w:val="24"/>
          <w:szCs w:val="24"/>
        </w:rPr>
        <w:t>法</w:t>
      </w:r>
      <w:r w:rsidR="003634B5">
        <w:rPr>
          <w:rFonts w:hint="eastAsia"/>
          <w:sz w:val="24"/>
          <w:szCs w:val="24"/>
        </w:rPr>
        <w:t>（</w:t>
      </w:r>
      <w:r w:rsidR="003634B5">
        <w:rPr>
          <w:rFonts w:hint="eastAsia"/>
          <w:sz w:val="24"/>
          <w:szCs w:val="24"/>
        </w:rPr>
        <w:t>PCA</w:t>
      </w:r>
      <w:r w:rsidR="003634B5">
        <w:rPr>
          <w:rFonts w:hint="eastAsia"/>
          <w:sz w:val="24"/>
          <w:szCs w:val="24"/>
        </w:rPr>
        <w:t>）</w:t>
      </w:r>
      <w:r w:rsidR="00C07A9F">
        <w:rPr>
          <w:rFonts w:hint="eastAsia"/>
          <w:sz w:val="24"/>
          <w:szCs w:val="24"/>
        </w:rPr>
        <w:t>降低数据维度</w:t>
      </w:r>
      <w:r w:rsidR="009B6B66">
        <w:rPr>
          <w:rFonts w:hint="eastAsia"/>
          <w:sz w:val="24"/>
          <w:szCs w:val="24"/>
        </w:rPr>
        <w:t>后，该特征</w:t>
      </w:r>
      <w:r w:rsidR="004E2E73">
        <w:rPr>
          <w:rFonts w:hint="eastAsia"/>
          <w:sz w:val="24"/>
          <w:szCs w:val="24"/>
        </w:rPr>
        <w:t>即是</w:t>
      </w:r>
      <w:r w:rsidR="009B6B66">
        <w:rPr>
          <w:rFonts w:hint="eastAsia"/>
          <w:sz w:val="24"/>
          <w:szCs w:val="24"/>
        </w:rPr>
        <w:t>特征关节</w:t>
      </w:r>
      <w:r w:rsidR="009B6B66" w:rsidRPr="009B6B66">
        <w:rPr>
          <w:rStyle w:val="afd"/>
        </w:rPr>
        <w:fldChar w:fldCharType="begin"/>
      </w:r>
      <w:r w:rsidR="009B6B66" w:rsidRPr="009B6B66">
        <w:rPr>
          <w:rStyle w:val="afd"/>
        </w:rPr>
        <w:instrText xml:space="preserve"> </w:instrText>
      </w:r>
      <w:r w:rsidR="009B6B66" w:rsidRPr="009B6B66">
        <w:rPr>
          <w:rStyle w:val="afd"/>
          <w:rFonts w:hint="eastAsia"/>
        </w:rPr>
        <w:instrText>REF _Ref534491943 \r \h</w:instrText>
      </w:r>
      <w:r w:rsidR="009B6B66" w:rsidRPr="009B6B66">
        <w:rPr>
          <w:rStyle w:val="afd"/>
        </w:rPr>
        <w:instrText xml:space="preserve">  \* MERGEFORMAT </w:instrText>
      </w:r>
      <w:r w:rsidR="009B6B66" w:rsidRPr="009B6B66">
        <w:rPr>
          <w:rStyle w:val="afd"/>
        </w:rPr>
      </w:r>
      <w:r w:rsidR="009B6B66" w:rsidRPr="009B6B66">
        <w:rPr>
          <w:rStyle w:val="afd"/>
        </w:rPr>
        <w:fldChar w:fldCharType="separate"/>
      </w:r>
      <w:r w:rsidR="00971587">
        <w:rPr>
          <w:rStyle w:val="afd"/>
        </w:rPr>
        <w:t>[15]</w:t>
      </w:r>
      <w:r w:rsidR="009B6B66" w:rsidRPr="009B6B66">
        <w:rPr>
          <w:rStyle w:val="afd"/>
        </w:rPr>
        <w:fldChar w:fldCharType="end"/>
      </w:r>
      <w:r w:rsidR="004E2E73">
        <w:rPr>
          <w:rFonts w:hint="eastAsia"/>
          <w:sz w:val="24"/>
          <w:szCs w:val="24"/>
        </w:rPr>
        <w:t>。</w:t>
      </w:r>
      <w:r w:rsidRPr="007410CF">
        <w:rPr>
          <w:rFonts w:hint="eastAsia"/>
          <w:sz w:val="24"/>
          <w:szCs w:val="24"/>
        </w:rPr>
        <w:t>在结合两个人之间的距离和相对位置后，利用动作森林模型（</w:t>
      </w:r>
      <w:r w:rsidRPr="007410CF">
        <w:rPr>
          <w:rFonts w:hint="eastAsia"/>
          <w:sz w:val="24"/>
          <w:szCs w:val="24"/>
        </w:rPr>
        <w:t>AF</w:t>
      </w:r>
      <w:r w:rsidRPr="007410CF">
        <w:rPr>
          <w:rFonts w:hint="eastAsia"/>
          <w:sz w:val="24"/>
          <w:szCs w:val="24"/>
        </w:rPr>
        <w:t>）</w:t>
      </w:r>
      <w:r w:rsidRPr="007A296C">
        <w:rPr>
          <w:rStyle w:val="afd"/>
        </w:rPr>
        <w:fldChar w:fldCharType="begin"/>
      </w:r>
      <w:r w:rsidRPr="007A296C">
        <w:rPr>
          <w:rStyle w:val="afd"/>
        </w:rPr>
        <w:instrText xml:space="preserve"> REF _Ref533684166 \r \h  \* MERGEFORMAT </w:instrText>
      </w:r>
      <w:r w:rsidRPr="007A296C">
        <w:rPr>
          <w:rStyle w:val="afd"/>
        </w:rPr>
      </w:r>
      <w:r w:rsidRPr="007A296C">
        <w:rPr>
          <w:rStyle w:val="afd"/>
        </w:rPr>
        <w:fldChar w:fldCharType="separate"/>
      </w:r>
      <w:r w:rsidR="00971587">
        <w:rPr>
          <w:rStyle w:val="afd"/>
        </w:rPr>
        <w:t>[2]</w:t>
      </w:r>
      <w:r w:rsidRPr="007A296C">
        <w:rPr>
          <w:rStyle w:val="afd"/>
        </w:rPr>
        <w:fldChar w:fldCharType="end"/>
      </w:r>
      <w:r w:rsidRPr="007410CF">
        <w:rPr>
          <w:rFonts w:hint="eastAsia"/>
          <w:sz w:val="24"/>
          <w:szCs w:val="24"/>
        </w:rPr>
        <w:t>，可以识别两个人的交互行为特征，并且具有更高的整体识别效率和自由度。由于骨架估计的不准确性，这种基于骨架的方法具有局限性。并且，骨架信息在许多应用场合中并不总是可用。</w:t>
      </w:r>
      <w:commentRangeStart w:id="64"/>
      <w:r w:rsidRPr="007410CF">
        <w:rPr>
          <w:rFonts w:hint="eastAsia"/>
          <w:sz w:val="24"/>
          <w:szCs w:val="24"/>
        </w:rPr>
        <w:t>在</w:t>
      </w:r>
      <w:r w:rsidRPr="00EC3AF1">
        <w:rPr>
          <w:rStyle w:val="afd"/>
        </w:rPr>
        <w:fldChar w:fldCharType="begin"/>
      </w:r>
      <w:r w:rsidRPr="00EC3AF1">
        <w:rPr>
          <w:rStyle w:val="afd"/>
        </w:rPr>
        <w:instrText xml:space="preserve"> </w:instrText>
      </w:r>
      <w:r w:rsidRPr="00EC3AF1">
        <w:rPr>
          <w:rStyle w:val="afd"/>
          <w:rFonts w:hint="eastAsia"/>
        </w:rPr>
        <w:instrText>REF _Ref534492011 \r \h</w:instrText>
      </w:r>
      <w:r w:rsidRPr="00EC3AF1">
        <w:rPr>
          <w:rStyle w:val="afd"/>
        </w:rPr>
        <w:instrText xml:space="preserve"> </w:instrText>
      </w:r>
      <w:r>
        <w:rPr>
          <w:rStyle w:val="afd"/>
        </w:rPr>
        <w:instrText xml:space="preserve"> \* MERGEFORMAT </w:instrText>
      </w:r>
      <w:r w:rsidRPr="00EC3AF1">
        <w:rPr>
          <w:rStyle w:val="afd"/>
        </w:rPr>
      </w:r>
      <w:r w:rsidRPr="00EC3AF1">
        <w:rPr>
          <w:rStyle w:val="afd"/>
        </w:rPr>
        <w:fldChar w:fldCharType="separate"/>
      </w:r>
      <w:r w:rsidR="00971587">
        <w:rPr>
          <w:rStyle w:val="afd"/>
        </w:rPr>
        <w:t>[16]</w:t>
      </w:r>
      <w:r w:rsidRPr="00EC3AF1">
        <w:rPr>
          <w:rStyle w:val="afd"/>
        </w:rPr>
        <w:fldChar w:fldCharType="end"/>
      </w:r>
      <w:r w:rsidRPr="007410CF">
        <w:rPr>
          <w:rFonts w:hint="eastAsia"/>
          <w:sz w:val="24"/>
          <w:szCs w:val="24"/>
        </w:rPr>
        <w:t>中，使用</w:t>
      </w:r>
      <w:r w:rsidRPr="007410CF">
        <w:rPr>
          <w:rFonts w:hint="eastAsia"/>
          <w:sz w:val="24"/>
          <w:szCs w:val="24"/>
        </w:rPr>
        <w:t>3D</w:t>
      </w:r>
      <w:r w:rsidRPr="007410CF">
        <w:rPr>
          <w:rFonts w:hint="eastAsia"/>
          <w:sz w:val="24"/>
          <w:szCs w:val="24"/>
        </w:rPr>
        <w:t>关节位置直方图（</w:t>
      </w:r>
      <w:r w:rsidRPr="007410CF">
        <w:rPr>
          <w:sz w:val="24"/>
          <w:szCs w:val="24"/>
        </w:rPr>
        <w:t>HOJ3D</w:t>
      </w:r>
      <w:r w:rsidRPr="007410CF">
        <w:rPr>
          <w:rFonts w:hint="eastAsia"/>
          <w:sz w:val="24"/>
          <w:szCs w:val="24"/>
        </w:rPr>
        <w:t>）</w:t>
      </w:r>
      <w:r>
        <w:rPr>
          <w:rStyle w:val="aff0"/>
          <w:sz w:val="24"/>
          <w:szCs w:val="24"/>
        </w:rPr>
        <w:footnoteReference w:id="6"/>
      </w:r>
      <w:r w:rsidRPr="007410CF">
        <w:rPr>
          <w:rFonts w:hint="eastAsia"/>
          <w:sz w:val="24"/>
          <w:szCs w:val="24"/>
        </w:rPr>
        <w:t>表示姿势，通过</w:t>
      </w:r>
      <w:r w:rsidR="009F49E0">
        <w:rPr>
          <w:rFonts w:hint="eastAsia"/>
          <w:sz w:val="24"/>
          <w:szCs w:val="24"/>
        </w:rPr>
        <w:t>对</w:t>
      </w:r>
      <w:r w:rsidR="001C601E" w:rsidRPr="007410CF">
        <w:rPr>
          <w:rFonts w:hint="eastAsia"/>
          <w:sz w:val="24"/>
          <w:szCs w:val="24"/>
        </w:rPr>
        <w:t>深度图像序列</w:t>
      </w:r>
      <w:r w:rsidR="001C601E">
        <w:rPr>
          <w:rFonts w:hint="eastAsia"/>
          <w:sz w:val="24"/>
          <w:szCs w:val="24"/>
        </w:rPr>
        <w:t>的</w:t>
      </w:r>
      <w:r w:rsidR="009F49E0">
        <w:rPr>
          <w:rFonts w:hint="eastAsia"/>
          <w:sz w:val="24"/>
          <w:szCs w:val="24"/>
        </w:rPr>
        <w:t>每一帧</w:t>
      </w:r>
      <w:r w:rsidRPr="007410CF">
        <w:rPr>
          <w:rFonts w:hint="eastAsia"/>
          <w:sz w:val="24"/>
          <w:szCs w:val="24"/>
        </w:rPr>
        <w:t>计算</w:t>
      </w:r>
      <w:r w:rsidRPr="007410CF">
        <w:rPr>
          <w:sz w:val="24"/>
          <w:szCs w:val="24"/>
        </w:rPr>
        <w:t>HOJ3D</w:t>
      </w:r>
      <w:r w:rsidRPr="007410CF">
        <w:rPr>
          <w:rFonts w:hint="eastAsia"/>
          <w:sz w:val="24"/>
          <w:szCs w:val="24"/>
        </w:rPr>
        <w:t>并使用</w:t>
      </w:r>
      <w:r w:rsidR="003634B5" w:rsidRPr="003634B5">
        <w:rPr>
          <w:rFonts w:hint="eastAsia"/>
          <w:sz w:val="24"/>
          <w:szCs w:val="24"/>
        </w:rPr>
        <w:t>线性判别分析</w:t>
      </w:r>
      <w:r w:rsidR="003634B5">
        <w:rPr>
          <w:rFonts w:hint="eastAsia"/>
          <w:sz w:val="24"/>
          <w:szCs w:val="24"/>
        </w:rPr>
        <w:t>（</w:t>
      </w:r>
      <w:r w:rsidRPr="007410CF">
        <w:rPr>
          <w:rFonts w:hint="eastAsia"/>
          <w:sz w:val="24"/>
          <w:szCs w:val="24"/>
        </w:rPr>
        <w:t>LDA</w:t>
      </w:r>
      <w:r w:rsidR="003634B5">
        <w:rPr>
          <w:rFonts w:hint="eastAsia"/>
          <w:sz w:val="24"/>
          <w:szCs w:val="24"/>
        </w:rPr>
        <w:t>）</w:t>
      </w:r>
      <w:r w:rsidRPr="007410CF">
        <w:rPr>
          <w:rFonts w:hint="eastAsia"/>
          <w:sz w:val="24"/>
          <w:szCs w:val="24"/>
        </w:rPr>
        <w:t>重新投影，然后聚类成若干个姿势视觉词。人体的静态姿势便由这些姿势视觉词序列构成。由离散隐马尔可夫模型（</w:t>
      </w:r>
      <w:r w:rsidRPr="007410CF">
        <w:rPr>
          <w:rFonts w:hint="eastAsia"/>
          <w:sz w:val="24"/>
          <w:szCs w:val="24"/>
        </w:rPr>
        <w:t>HMM</w:t>
      </w:r>
      <w:r w:rsidRPr="007410CF">
        <w:rPr>
          <w:rFonts w:hint="eastAsia"/>
          <w:sz w:val="24"/>
          <w:szCs w:val="24"/>
        </w:rPr>
        <w:t>）建模分析这些视觉词的时间序列，将其分类为若干已知动作</w:t>
      </w:r>
      <w:commentRangeEnd w:id="64"/>
      <w:r>
        <w:rPr>
          <w:rStyle w:val="aff3"/>
        </w:rPr>
        <w:commentReference w:id="64"/>
      </w:r>
      <w:r w:rsidRPr="007410CF">
        <w:rPr>
          <w:rFonts w:hint="eastAsia"/>
          <w:sz w:val="24"/>
          <w:szCs w:val="24"/>
        </w:rPr>
        <w:t>。</w:t>
      </w:r>
    </w:p>
    <w:p w14:paraId="1ACA4A47" w14:textId="5FE67CB0" w:rsidR="00B620A4" w:rsidRDefault="00537735" w:rsidP="00537735">
      <w:pPr>
        <w:pStyle w:val="3"/>
        <w:numPr>
          <w:ilvl w:val="2"/>
          <w:numId w:val="27"/>
        </w:numPr>
        <w:spacing w:before="156" w:after="156"/>
      </w:pPr>
      <w:bookmarkStart w:id="65" w:name="_Toc6074244"/>
      <w:r w:rsidRPr="00537735">
        <w:rPr>
          <w:rFonts w:hint="eastAsia"/>
        </w:rPr>
        <w:t>动作的三维模型表示方法</w:t>
      </w:r>
      <w:bookmarkEnd w:id="65"/>
    </w:p>
    <w:p w14:paraId="2B3A8F7A" w14:textId="20F1CCE3" w:rsidR="003E072E" w:rsidRPr="005F4BD5" w:rsidRDefault="005B6198" w:rsidP="002C10E5">
      <w:pPr>
        <w:pStyle w:val="af4"/>
        <w:ind w:firstLineChars="200" w:firstLine="480"/>
        <w:rPr>
          <w:rFonts w:ascii="Times New Roman" w:eastAsia="宋体" w:hAnsi="Times New Roman"/>
          <w:sz w:val="24"/>
          <w:szCs w:val="24"/>
        </w:rPr>
      </w:pPr>
      <w:r w:rsidRPr="005F4BD5">
        <w:rPr>
          <w:rFonts w:ascii="Times New Roman" w:eastAsia="宋体" w:hAnsi="Times New Roman" w:hint="eastAsia"/>
          <w:sz w:val="24"/>
          <w:szCs w:val="24"/>
        </w:rPr>
        <w:t>在</w:t>
      </w:r>
      <w:r w:rsidRPr="005F4BD5">
        <w:rPr>
          <w:rStyle w:val="afd"/>
        </w:rPr>
        <w:fldChar w:fldCharType="begin"/>
      </w:r>
      <w:r w:rsidRPr="005F4BD5">
        <w:rPr>
          <w:rStyle w:val="afd"/>
        </w:rPr>
        <w:instrText xml:space="preserve"> REF _Ref345702 \r \h </w:instrText>
      </w:r>
      <w:r w:rsidR="005F4BD5" w:rsidRPr="005F4BD5">
        <w:rPr>
          <w:rStyle w:val="afd"/>
        </w:rPr>
        <w:instrText xml:space="preserve"> \* MERGEFORMAT </w:instrText>
      </w:r>
      <w:r w:rsidRPr="005F4BD5">
        <w:rPr>
          <w:rStyle w:val="afd"/>
        </w:rPr>
      </w:r>
      <w:r w:rsidRPr="005F4BD5">
        <w:rPr>
          <w:rStyle w:val="afd"/>
        </w:rPr>
        <w:fldChar w:fldCharType="separate"/>
      </w:r>
      <w:r w:rsidR="00971587">
        <w:rPr>
          <w:rStyle w:val="afd"/>
        </w:rPr>
        <w:t>[17]</w:t>
      </w:r>
      <w:r w:rsidRPr="005F4BD5">
        <w:rPr>
          <w:rStyle w:val="afd"/>
        </w:rPr>
        <w:fldChar w:fldCharType="end"/>
      </w:r>
      <w:r w:rsidRPr="005F4BD5">
        <w:rPr>
          <w:rFonts w:ascii="Times New Roman" w:eastAsia="宋体" w:hAnsi="Times New Roman" w:hint="eastAsia"/>
          <w:sz w:val="24"/>
          <w:szCs w:val="24"/>
        </w:rPr>
        <w:t>中，将深度图像分别投影到三个坐标平面上，并</w:t>
      </w:r>
      <w:r w:rsidR="00BB01D7" w:rsidRPr="005F4BD5">
        <w:rPr>
          <w:rFonts w:ascii="Times New Roman" w:eastAsia="宋体" w:hAnsi="Times New Roman" w:hint="eastAsia"/>
          <w:sz w:val="24"/>
          <w:szCs w:val="24"/>
        </w:rPr>
        <w:t>利用</w:t>
      </w:r>
      <w:r w:rsidRPr="005F4BD5">
        <w:rPr>
          <w:rFonts w:ascii="Times New Roman" w:eastAsia="宋体" w:hAnsi="Times New Roman" w:hint="eastAsia"/>
          <w:sz w:val="24"/>
          <w:szCs w:val="24"/>
        </w:rPr>
        <w:t>投影图像</w:t>
      </w:r>
      <w:r w:rsidR="003E072E" w:rsidRPr="005F4BD5">
        <w:rPr>
          <w:rFonts w:ascii="Times New Roman" w:eastAsia="宋体" w:hAnsi="Times New Roman" w:hint="eastAsia"/>
          <w:sz w:val="24"/>
          <w:szCs w:val="24"/>
        </w:rPr>
        <w:t>计算相关的运动能量，</w:t>
      </w:r>
      <w:r w:rsidRPr="005F4BD5">
        <w:rPr>
          <w:rFonts w:ascii="Times New Roman" w:eastAsia="宋体" w:hAnsi="Times New Roman" w:hint="eastAsia"/>
          <w:sz w:val="24"/>
          <w:szCs w:val="24"/>
        </w:rPr>
        <w:t>组合为深度运动图</w:t>
      </w:r>
      <w:r w:rsidR="003E072E" w:rsidRPr="005F4BD5">
        <w:rPr>
          <w:rFonts w:ascii="Times New Roman" w:eastAsia="宋体" w:hAnsi="Times New Roman" w:hint="eastAsia"/>
          <w:sz w:val="24"/>
          <w:szCs w:val="24"/>
        </w:rPr>
        <w:t>（</w:t>
      </w:r>
      <w:r w:rsidR="003E072E" w:rsidRPr="005F4BD5">
        <w:rPr>
          <w:rFonts w:ascii="Times New Roman" w:eastAsia="宋体" w:hAnsi="Times New Roman"/>
          <w:sz w:val="24"/>
          <w:szCs w:val="24"/>
        </w:rPr>
        <w:t>DMM</w:t>
      </w:r>
      <w:r w:rsidR="003E072E" w:rsidRPr="005F4BD5">
        <w:rPr>
          <w:rFonts w:ascii="Times New Roman" w:eastAsia="宋体" w:hAnsi="Times New Roman" w:hint="eastAsia"/>
          <w:sz w:val="24"/>
          <w:szCs w:val="24"/>
        </w:rPr>
        <w:t>）。从三个</w:t>
      </w:r>
      <w:r w:rsidR="003E072E" w:rsidRPr="005F4BD5">
        <w:rPr>
          <w:rFonts w:ascii="Times New Roman" w:eastAsia="宋体" w:hAnsi="Times New Roman"/>
          <w:sz w:val="24"/>
          <w:szCs w:val="24"/>
        </w:rPr>
        <w:t>DMM</w:t>
      </w:r>
      <w:r w:rsidR="003E072E" w:rsidRPr="005F4BD5">
        <w:rPr>
          <w:rFonts w:ascii="Times New Roman" w:eastAsia="宋体" w:hAnsi="Times New Roman" w:hint="eastAsia"/>
          <w:sz w:val="24"/>
          <w:szCs w:val="24"/>
        </w:rPr>
        <w:t>中提取</w:t>
      </w:r>
      <w:r w:rsidRPr="005F4BD5">
        <w:rPr>
          <w:rFonts w:ascii="Times New Roman" w:eastAsia="宋体" w:hAnsi="Times New Roman" w:hint="eastAsia"/>
          <w:sz w:val="24"/>
          <w:szCs w:val="24"/>
        </w:rPr>
        <w:t>定向梯度柱状图</w:t>
      </w:r>
      <w:r w:rsidR="003E072E" w:rsidRPr="005F4BD5">
        <w:rPr>
          <w:rFonts w:ascii="Times New Roman" w:eastAsia="宋体" w:hAnsi="Times New Roman" w:hint="eastAsia"/>
          <w:sz w:val="24"/>
          <w:szCs w:val="24"/>
        </w:rPr>
        <w:t>（</w:t>
      </w:r>
      <w:r w:rsidR="003E072E" w:rsidRPr="005F4BD5">
        <w:rPr>
          <w:rFonts w:ascii="Times New Roman" w:eastAsia="宋体" w:hAnsi="Times New Roman"/>
          <w:sz w:val="24"/>
          <w:szCs w:val="24"/>
        </w:rPr>
        <w:t>HOG</w:t>
      </w:r>
      <w:r w:rsidR="003E072E" w:rsidRPr="005F4BD5">
        <w:rPr>
          <w:rFonts w:ascii="Times New Roman" w:eastAsia="宋体" w:hAnsi="Times New Roman" w:hint="eastAsia"/>
          <w:sz w:val="24"/>
          <w:szCs w:val="24"/>
        </w:rPr>
        <w:t>）并将其连接为</w:t>
      </w:r>
      <w:r w:rsidR="003E072E" w:rsidRPr="005F4BD5">
        <w:rPr>
          <w:rFonts w:ascii="Times New Roman" w:eastAsia="宋体" w:hAnsi="Times New Roman" w:hint="eastAsia"/>
          <w:sz w:val="24"/>
          <w:szCs w:val="24"/>
        </w:rPr>
        <w:t>DMM</w:t>
      </w:r>
      <w:r w:rsidR="003E072E" w:rsidRPr="005F4BD5">
        <w:rPr>
          <w:rFonts w:ascii="Times New Roman" w:eastAsia="宋体" w:hAnsi="Times New Roman"/>
          <w:sz w:val="24"/>
          <w:szCs w:val="24"/>
        </w:rPr>
        <w:t>-HOG</w:t>
      </w:r>
      <w:r w:rsidR="003E072E" w:rsidRPr="005F4BD5">
        <w:rPr>
          <w:rFonts w:ascii="Times New Roman" w:eastAsia="宋体" w:hAnsi="Times New Roman" w:hint="eastAsia"/>
          <w:sz w:val="24"/>
          <w:szCs w:val="24"/>
        </w:rPr>
        <w:t>表示动作。</w:t>
      </w:r>
    </w:p>
    <w:p w14:paraId="237EA317" w14:textId="018BED6D" w:rsidR="0078468B" w:rsidRPr="005F4BD5" w:rsidRDefault="0078468B" w:rsidP="002C10E5">
      <w:pPr>
        <w:ind w:firstLineChars="200" w:firstLine="480"/>
        <w:rPr>
          <w:sz w:val="24"/>
          <w:szCs w:val="24"/>
        </w:rPr>
      </w:pPr>
      <w:r w:rsidRPr="005F4BD5">
        <w:rPr>
          <w:rFonts w:hint="eastAsia"/>
          <w:sz w:val="24"/>
          <w:szCs w:val="24"/>
        </w:rPr>
        <w:lastRenderedPageBreak/>
        <w:t>与</w:t>
      </w:r>
      <w:r w:rsidR="00A31A90" w:rsidRPr="005F4BD5">
        <w:rPr>
          <w:rFonts w:hint="eastAsia"/>
          <w:sz w:val="24"/>
          <w:szCs w:val="24"/>
        </w:rPr>
        <w:t>投影方法</w:t>
      </w:r>
      <w:r w:rsidRPr="005F4BD5">
        <w:rPr>
          <w:rFonts w:hint="eastAsia"/>
          <w:sz w:val="24"/>
          <w:szCs w:val="24"/>
        </w:rPr>
        <w:t>将三维图像转变为二维图像的思路不同，将空间划分为若干子空间，并计算落入子空间中的占有体积的特征被称为随机占用模式</w:t>
      </w:r>
      <w:r w:rsidR="00A31A90" w:rsidRPr="005F4BD5">
        <w:rPr>
          <w:rStyle w:val="afd"/>
        </w:rPr>
        <w:fldChar w:fldCharType="begin"/>
      </w:r>
      <w:r w:rsidR="00A31A90" w:rsidRPr="005F4BD5">
        <w:rPr>
          <w:rStyle w:val="afd"/>
        </w:rPr>
        <w:instrText xml:space="preserve"> </w:instrText>
      </w:r>
      <w:r w:rsidR="00A31A90" w:rsidRPr="005F4BD5">
        <w:rPr>
          <w:rStyle w:val="afd"/>
          <w:rFonts w:hint="eastAsia"/>
        </w:rPr>
        <w:instrText>REF _Ref467479 \r \h</w:instrText>
      </w:r>
      <w:r w:rsidR="00A31A90" w:rsidRPr="005F4BD5">
        <w:rPr>
          <w:rStyle w:val="afd"/>
        </w:rPr>
        <w:instrText xml:space="preserve"> </w:instrText>
      </w:r>
      <w:r w:rsidR="005F4BD5" w:rsidRPr="005F4BD5">
        <w:rPr>
          <w:rStyle w:val="afd"/>
        </w:rPr>
        <w:instrText xml:space="preserve"> \* MERGEFORMAT </w:instrText>
      </w:r>
      <w:r w:rsidR="00A31A90" w:rsidRPr="005F4BD5">
        <w:rPr>
          <w:rStyle w:val="afd"/>
        </w:rPr>
      </w:r>
      <w:r w:rsidR="00A31A90" w:rsidRPr="005F4BD5">
        <w:rPr>
          <w:rStyle w:val="afd"/>
        </w:rPr>
        <w:fldChar w:fldCharType="separate"/>
      </w:r>
      <w:r w:rsidR="00971587">
        <w:rPr>
          <w:rStyle w:val="afd"/>
        </w:rPr>
        <w:t>[18]</w:t>
      </w:r>
      <w:r w:rsidR="00A31A90" w:rsidRPr="005F4BD5">
        <w:rPr>
          <w:rStyle w:val="afd"/>
        </w:rPr>
        <w:fldChar w:fldCharType="end"/>
      </w:r>
      <w:r w:rsidRPr="005F4BD5">
        <w:rPr>
          <w:rFonts w:hint="eastAsia"/>
          <w:sz w:val="24"/>
          <w:szCs w:val="24"/>
        </w:rPr>
        <w:t>（</w:t>
      </w:r>
      <w:r w:rsidRPr="005F4BD5">
        <w:rPr>
          <w:rFonts w:hint="eastAsia"/>
          <w:sz w:val="24"/>
          <w:szCs w:val="24"/>
        </w:rPr>
        <w:t>Random</w:t>
      </w:r>
      <w:r w:rsidRPr="005F4BD5">
        <w:rPr>
          <w:sz w:val="24"/>
          <w:szCs w:val="24"/>
        </w:rPr>
        <w:t xml:space="preserve"> </w:t>
      </w:r>
      <w:r w:rsidRPr="005F4BD5">
        <w:rPr>
          <w:rFonts w:hint="eastAsia"/>
          <w:sz w:val="24"/>
          <w:szCs w:val="24"/>
        </w:rPr>
        <w:t>Occupancy</w:t>
      </w:r>
      <w:r w:rsidRPr="005F4BD5">
        <w:rPr>
          <w:sz w:val="24"/>
          <w:szCs w:val="24"/>
        </w:rPr>
        <w:t xml:space="preserve"> </w:t>
      </w:r>
      <w:r w:rsidRPr="005F4BD5">
        <w:rPr>
          <w:rFonts w:hint="eastAsia"/>
          <w:sz w:val="24"/>
          <w:szCs w:val="24"/>
        </w:rPr>
        <w:t>Pattern</w:t>
      </w:r>
      <w:r w:rsidRPr="005F4BD5">
        <w:rPr>
          <w:rFonts w:hint="eastAsia"/>
          <w:sz w:val="24"/>
          <w:szCs w:val="24"/>
        </w:rPr>
        <w:t>，简称</w:t>
      </w:r>
      <w:r w:rsidRPr="005F4BD5">
        <w:rPr>
          <w:rFonts w:hint="eastAsia"/>
          <w:sz w:val="24"/>
          <w:szCs w:val="24"/>
        </w:rPr>
        <w:t>ROP</w:t>
      </w:r>
      <w:r w:rsidRPr="005F4BD5">
        <w:rPr>
          <w:rFonts w:hint="eastAsia"/>
          <w:sz w:val="24"/>
          <w:szCs w:val="24"/>
        </w:rPr>
        <w:t>）。在使用稀疏编码对该特征进行编码后，使用</w:t>
      </w:r>
      <w:r w:rsidRPr="005F4BD5">
        <w:rPr>
          <w:rFonts w:hint="eastAsia"/>
          <w:sz w:val="24"/>
          <w:szCs w:val="24"/>
        </w:rPr>
        <w:t>SVM</w:t>
      </w:r>
      <w:r w:rsidRPr="005F4BD5">
        <w:rPr>
          <w:rFonts w:hint="eastAsia"/>
          <w:sz w:val="24"/>
          <w:szCs w:val="24"/>
        </w:rPr>
        <w:t>对编码系数进行分类，从而实现动作识别。</w:t>
      </w:r>
    </w:p>
    <w:p w14:paraId="7C63900B" w14:textId="18F3A52B" w:rsidR="00381E83" w:rsidRPr="005F4BD5" w:rsidRDefault="004E24DE" w:rsidP="002C10E5">
      <w:pPr>
        <w:ind w:firstLineChars="200" w:firstLine="480"/>
        <w:rPr>
          <w:sz w:val="24"/>
          <w:szCs w:val="24"/>
        </w:rPr>
      </w:pPr>
      <w:r w:rsidRPr="005F4BD5">
        <w:rPr>
          <w:rFonts w:hint="eastAsia"/>
          <w:sz w:val="24"/>
          <w:szCs w:val="24"/>
        </w:rPr>
        <w:t>在</w:t>
      </w:r>
      <w:r w:rsidR="0078468B" w:rsidRPr="005F4BD5">
        <w:rPr>
          <w:rFonts w:hint="eastAsia"/>
          <w:sz w:val="24"/>
          <w:szCs w:val="24"/>
        </w:rPr>
        <w:t>ROP</w:t>
      </w:r>
      <w:r w:rsidR="0078468B" w:rsidRPr="005F4BD5">
        <w:rPr>
          <w:rFonts w:hint="eastAsia"/>
          <w:sz w:val="24"/>
          <w:szCs w:val="24"/>
        </w:rPr>
        <w:t>特征的基础上，在文献</w:t>
      </w:r>
      <w:r w:rsidR="00A31A90" w:rsidRPr="005F4BD5">
        <w:rPr>
          <w:rStyle w:val="afd"/>
        </w:rPr>
        <w:fldChar w:fldCharType="begin"/>
      </w:r>
      <w:r w:rsidR="00A31A90" w:rsidRPr="005F4BD5">
        <w:rPr>
          <w:rStyle w:val="afd"/>
        </w:rPr>
        <w:instrText xml:space="preserve"> </w:instrText>
      </w:r>
      <w:r w:rsidR="00A31A90" w:rsidRPr="005F4BD5">
        <w:rPr>
          <w:rStyle w:val="afd"/>
          <w:rFonts w:hint="eastAsia"/>
        </w:rPr>
        <w:instrText>REF _Ref467470 \r \h</w:instrText>
      </w:r>
      <w:r w:rsidR="00A31A90" w:rsidRPr="005F4BD5">
        <w:rPr>
          <w:rStyle w:val="afd"/>
        </w:rPr>
        <w:instrText xml:space="preserve"> </w:instrText>
      </w:r>
      <w:r w:rsidR="005F4BD5" w:rsidRPr="005F4BD5">
        <w:rPr>
          <w:rStyle w:val="afd"/>
        </w:rPr>
        <w:instrText xml:space="preserve"> \* MERGEFORMAT </w:instrText>
      </w:r>
      <w:r w:rsidR="00A31A90" w:rsidRPr="005F4BD5">
        <w:rPr>
          <w:rStyle w:val="afd"/>
        </w:rPr>
      </w:r>
      <w:r w:rsidR="00A31A90" w:rsidRPr="005F4BD5">
        <w:rPr>
          <w:rStyle w:val="afd"/>
        </w:rPr>
        <w:fldChar w:fldCharType="separate"/>
      </w:r>
      <w:r w:rsidR="00971587">
        <w:rPr>
          <w:rStyle w:val="afd"/>
        </w:rPr>
        <w:t>[19]</w:t>
      </w:r>
      <w:r w:rsidR="00A31A90" w:rsidRPr="005F4BD5">
        <w:rPr>
          <w:rStyle w:val="afd"/>
        </w:rPr>
        <w:fldChar w:fldCharType="end"/>
      </w:r>
      <w:r w:rsidRPr="005F4BD5">
        <w:rPr>
          <w:rFonts w:hint="eastAsia"/>
          <w:sz w:val="24"/>
          <w:szCs w:val="24"/>
        </w:rPr>
        <w:t>中</w:t>
      </w:r>
      <w:r w:rsidR="00183618" w:rsidRPr="005F4BD5">
        <w:rPr>
          <w:rFonts w:hint="eastAsia"/>
          <w:sz w:val="24"/>
          <w:szCs w:val="24"/>
        </w:rPr>
        <w:t>提出一种新的</w:t>
      </w:r>
      <w:r w:rsidR="00BB01D7" w:rsidRPr="005F4BD5">
        <w:rPr>
          <w:rFonts w:hint="eastAsia"/>
          <w:sz w:val="24"/>
          <w:szCs w:val="24"/>
        </w:rPr>
        <w:t>人体</w:t>
      </w:r>
      <w:r w:rsidR="007839C6" w:rsidRPr="005F4BD5">
        <w:rPr>
          <w:rFonts w:hint="eastAsia"/>
          <w:sz w:val="24"/>
          <w:szCs w:val="24"/>
        </w:rPr>
        <w:t>动作</w:t>
      </w:r>
      <w:r w:rsidR="00183618" w:rsidRPr="005F4BD5">
        <w:rPr>
          <w:rFonts w:hint="eastAsia"/>
          <w:sz w:val="24"/>
          <w:szCs w:val="24"/>
        </w:rPr>
        <w:t>特征</w:t>
      </w:r>
      <w:r w:rsidR="007839C6" w:rsidRPr="005F4BD5">
        <w:rPr>
          <w:rFonts w:hint="eastAsia"/>
          <w:sz w:val="24"/>
          <w:szCs w:val="24"/>
        </w:rPr>
        <w:t>和一种新的动作识别方法</w:t>
      </w:r>
      <w:r w:rsidR="00183618" w:rsidRPr="005F4BD5">
        <w:rPr>
          <w:rFonts w:hint="eastAsia"/>
          <w:sz w:val="24"/>
          <w:szCs w:val="24"/>
        </w:rPr>
        <w:t>：局部占用模式（</w:t>
      </w:r>
      <w:r w:rsidR="00E211F2" w:rsidRPr="005F4BD5">
        <w:rPr>
          <w:rFonts w:hint="eastAsia"/>
          <w:sz w:val="24"/>
          <w:szCs w:val="24"/>
        </w:rPr>
        <w:t>L</w:t>
      </w:r>
      <w:r w:rsidR="00E211F2" w:rsidRPr="005F4BD5">
        <w:rPr>
          <w:sz w:val="24"/>
          <w:szCs w:val="24"/>
        </w:rPr>
        <w:t xml:space="preserve">ocal Occupancy </w:t>
      </w:r>
      <w:r w:rsidR="00E211F2" w:rsidRPr="005F4BD5">
        <w:rPr>
          <w:rFonts w:hint="eastAsia"/>
          <w:sz w:val="24"/>
          <w:szCs w:val="24"/>
        </w:rPr>
        <w:t>P</w:t>
      </w:r>
      <w:r w:rsidR="00E211F2" w:rsidRPr="005F4BD5">
        <w:rPr>
          <w:sz w:val="24"/>
          <w:szCs w:val="24"/>
        </w:rPr>
        <w:t>attern</w:t>
      </w:r>
      <w:r w:rsidR="00E211F2" w:rsidRPr="005F4BD5">
        <w:rPr>
          <w:rFonts w:hint="eastAsia"/>
          <w:sz w:val="24"/>
          <w:szCs w:val="24"/>
        </w:rPr>
        <w:t>，简称</w:t>
      </w:r>
      <w:r w:rsidR="00183618" w:rsidRPr="005F4BD5">
        <w:rPr>
          <w:rFonts w:hint="eastAsia"/>
          <w:sz w:val="24"/>
          <w:szCs w:val="24"/>
        </w:rPr>
        <w:t>LOP</w:t>
      </w:r>
      <w:r w:rsidR="00183618" w:rsidRPr="005F4BD5">
        <w:rPr>
          <w:rFonts w:hint="eastAsia"/>
          <w:sz w:val="24"/>
          <w:szCs w:val="24"/>
        </w:rPr>
        <w:t>）</w:t>
      </w:r>
      <w:r w:rsidR="00BB01D7" w:rsidRPr="005F4BD5">
        <w:rPr>
          <w:rFonts w:hint="eastAsia"/>
          <w:sz w:val="24"/>
          <w:szCs w:val="24"/>
        </w:rPr>
        <w:t>和</w:t>
      </w:r>
      <w:r w:rsidR="007839C6" w:rsidRPr="005F4BD5">
        <w:rPr>
          <w:rFonts w:hint="eastAsia"/>
          <w:sz w:val="24"/>
          <w:szCs w:val="24"/>
        </w:rPr>
        <w:t>动作</w:t>
      </w:r>
      <w:r w:rsidR="00E6157B" w:rsidRPr="005F4BD5">
        <w:rPr>
          <w:rFonts w:hint="eastAsia"/>
          <w:sz w:val="24"/>
          <w:szCs w:val="24"/>
        </w:rPr>
        <w:t>类</w:t>
      </w:r>
      <w:r w:rsidR="007839C6" w:rsidRPr="005F4BD5">
        <w:rPr>
          <w:rFonts w:hint="eastAsia"/>
          <w:sz w:val="24"/>
          <w:szCs w:val="24"/>
        </w:rPr>
        <w:t>集合模型</w:t>
      </w:r>
      <w:r w:rsidR="00E6157B" w:rsidRPr="005F4BD5">
        <w:rPr>
          <w:rFonts w:hint="eastAsia"/>
          <w:sz w:val="24"/>
          <w:szCs w:val="24"/>
        </w:rPr>
        <w:t>（</w:t>
      </w:r>
      <w:r w:rsidR="00E6157B" w:rsidRPr="005F4BD5">
        <w:rPr>
          <w:sz w:val="24"/>
          <w:szCs w:val="24"/>
        </w:rPr>
        <w:t>Actionlet Ensemble Model</w:t>
      </w:r>
      <w:r w:rsidR="00E6157B" w:rsidRPr="005F4BD5">
        <w:rPr>
          <w:rFonts w:hint="eastAsia"/>
          <w:sz w:val="24"/>
          <w:szCs w:val="24"/>
        </w:rPr>
        <w:t>），并明确了动作类是关节子集的特征的特定组合。</w:t>
      </w:r>
      <w:r w:rsidR="00BB7CC6" w:rsidRPr="005F4BD5">
        <w:rPr>
          <w:rFonts w:hint="eastAsia"/>
          <w:sz w:val="24"/>
          <w:szCs w:val="24"/>
        </w:rPr>
        <w:t>新的动作模型对于特征中的错误更加健壮，并且</w:t>
      </w:r>
      <w:r w:rsidR="00E6157B" w:rsidRPr="005F4BD5">
        <w:rPr>
          <w:rFonts w:hint="eastAsia"/>
          <w:sz w:val="24"/>
          <w:szCs w:val="24"/>
        </w:rPr>
        <w:t>可以更好地表征动作中的类内变化。</w:t>
      </w:r>
    </w:p>
    <w:p w14:paraId="6E9047B6" w14:textId="0A27534F" w:rsidR="004E24DE" w:rsidRDefault="00537735" w:rsidP="00537735">
      <w:pPr>
        <w:pStyle w:val="3"/>
        <w:numPr>
          <w:ilvl w:val="2"/>
          <w:numId w:val="27"/>
        </w:numPr>
        <w:spacing w:before="156" w:after="156"/>
      </w:pPr>
      <w:bookmarkStart w:id="66" w:name="_Toc6074245"/>
      <w:r w:rsidRPr="00537735">
        <w:rPr>
          <w:rFonts w:hint="eastAsia"/>
        </w:rPr>
        <w:t>动作的</w:t>
      </w:r>
      <w:del w:id="67" w:author="qiu siyu" w:date="2019-03-30T22:26:00Z">
        <w:r w:rsidRPr="00537735" w:rsidDel="001245D7">
          <w:rPr>
            <w:rFonts w:hint="eastAsia"/>
          </w:rPr>
          <w:delText>空</w:delText>
        </w:r>
      </w:del>
      <w:ins w:id="68" w:author="qiu siyu" w:date="2019-03-30T22:26:00Z">
        <w:r w:rsidR="001245D7">
          <w:rPr>
            <w:rFonts w:hint="eastAsia"/>
          </w:rPr>
          <w:t>时</w:t>
        </w:r>
      </w:ins>
      <w:r w:rsidRPr="00537735">
        <w:rPr>
          <w:rFonts w:hint="eastAsia"/>
        </w:rPr>
        <w:t>-</w:t>
      </w:r>
      <w:del w:id="69" w:author="qiu siyu" w:date="2019-03-30T22:26:00Z">
        <w:r w:rsidRPr="00537735" w:rsidDel="001245D7">
          <w:rPr>
            <w:rFonts w:hint="eastAsia"/>
          </w:rPr>
          <w:delText>时</w:delText>
        </w:r>
      </w:del>
      <w:ins w:id="70" w:author="qiu siyu" w:date="2019-03-30T22:26:00Z">
        <w:r w:rsidR="001245D7">
          <w:rPr>
            <w:rFonts w:hint="eastAsia"/>
          </w:rPr>
          <w:t>空</w:t>
        </w:r>
      </w:ins>
      <w:r w:rsidRPr="00537735">
        <w:rPr>
          <w:rFonts w:hint="eastAsia"/>
        </w:rPr>
        <w:t>特征表示方法</w:t>
      </w:r>
      <w:bookmarkEnd w:id="66"/>
    </w:p>
    <w:p w14:paraId="5914CB2E" w14:textId="0C53AC90" w:rsidR="004E24DE" w:rsidRPr="00767CA4" w:rsidRDefault="00FC1B28" w:rsidP="00767CA4">
      <w:pPr>
        <w:ind w:firstLineChars="200" w:firstLine="480"/>
        <w:rPr>
          <w:sz w:val="24"/>
          <w:szCs w:val="24"/>
        </w:rPr>
      </w:pPr>
      <w:r w:rsidRPr="00767CA4">
        <w:rPr>
          <w:rFonts w:hint="eastAsia"/>
          <w:sz w:val="24"/>
          <w:szCs w:val="24"/>
        </w:rPr>
        <w:t>由于动作信息往往具有连贯性，因此从连续多帧深度图像获取的动作特征具有更加紧凑的特性。同时，利用滤波技术对连续的动作信息进行滤波可以达到去除噪声的效果，实现更加精确的动作预测。</w:t>
      </w:r>
    </w:p>
    <w:p w14:paraId="339D735E" w14:textId="30EB91CF" w:rsidR="00FC1B28" w:rsidRPr="00767CA4" w:rsidRDefault="001E4C5A" w:rsidP="00767CA4">
      <w:pPr>
        <w:ind w:firstLineChars="200" w:firstLine="480"/>
        <w:rPr>
          <w:sz w:val="24"/>
          <w:szCs w:val="24"/>
        </w:rPr>
      </w:pPr>
      <w:r w:rsidRPr="00767CA4">
        <w:rPr>
          <w:rFonts w:hint="eastAsia"/>
          <w:sz w:val="24"/>
          <w:szCs w:val="24"/>
        </w:rPr>
        <w:t>将</w:t>
      </w:r>
      <w:r w:rsidRPr="00767CA4">
        <w:rPr>
          <w:sz w:val="24"/>
          <w:szCs w:val="24"/>
        </w:rPr>
        <w:fldChar w:fldCharType="begin"/>
      </w:r>
      <w:r w:rsidRPr="00767CA4">
        <w:rPr>
          <w:sz w:val="24"/>
          <w:szCs w:val="24"/>
        </w:rPr>
        <w:instrText xml:space="preserve"> </w:instrText>
      </w:r>
      <w:r w:rsidRPr="00767CA4">
        <w:rPr>
          <w:rFonts w:hint="eastAsia"/>
          <w:sz w:val="24"/>
          <w:szCs w:val="24"/>
        </w:rPr>
        <w:instrText>REF _Ref2155017 \r \h</w:instrText>
      </w:r>
      <w:r w:rsidRPr="00767CA4">
        <w:rPr>
          <w:sz w:val="24"/>
          <w:szCs w:val="24"/>
        </w:rPr>
        <w:instrText xml:space="preserve"> </w:instrText>
      </w:r>
      <w:r w:rsidR="00767CA4">
        <w:rPr>
          <w:sz w:val="24"/>
          <w:szCs w:val="24"/>
        </w:rPr>
        <w:instrText xml:space="preserve"> \* MERGEFORMAT </w:instrText>
      </w:r>
      <w:r w:rsidRPr="00767CA4">
        <w:rPr>
          <w:sz w:val="24"/>
          <w:szCs w:val="24"/>
        </w:rPr>
      </w:r>
      <w:r w:rsidRPr="00767CA4">
        <w:rPr>
          <w:sz w:val="24"/>
          <w:szCs w:val="24"/>
        </w:rPr>
        <w:fldChar w:fldCharType="separate"/>
      </w:r>
      <w:r w:rsidR="00971587">
        <w:rPr>
          <w:sz w:val="24"/>
          <w:szCs w:val="24"/>
        </w:rPr>
        <w:t>1.2.3</w:t>
      </w:r>
      <w:r w:rsidRPr="00767CA4">
        <w:rPr>
          <w:sz w:val="24"/>
          <w:szCs w:val="24"/>
        </w:rPr>
        <w:fldChar w:fldCharType="end"/>
      </w:r>
      <w:r w:rsidR="00666F1A">
        <w:rPr>
          <w:rFonts w:hint="eastAsia"/>
          <w:sz w:val="24"/>
          <w:szCs w:val="24"/>
        </w:rPr>
        <w:t>阐述的特征关节按相同时间顺序</w:t>
      </w:r>
      <w:r w:rsidRPr="00767CA4">
        <w:rPr>
          <w:rFonts w:hint="eastAsia"/>
          <w:sz w:val="24"/>
          <w:szCs w:val="24"/>
        </w:rPr>
        <w:t>组合</w:t>
      </w:r>
      <w:r w:rsidR="00556244" w:rsidRPr="00767CA4">
        <w:rPr>
          <w:rFonts w:hint="eastAsia"/>
          <w:sz w:val="24"/>
          <w:szCs w:val="24"/>
        </w:rPr>
        <w:t>，</w:t>
      </w:r>
      <w:r w:rsidRPr="00767CA4">
        <w:rPr>
          <w:rFonts w:hint="eastAsia"/>
          <w:sz w:val="24"/>
          <w:szCs w:val="24"/>
        </w:rPr>
        <w:t>作为朴素贝叶斯最邻近分类器（</w:t>
      </w:r>
      <w:r w:rsidR="00DA1E6E">
        <w:rPr>
          <w:sz w:val="24"/>
          <w:szCs w:val="24"/>
        </w:rPr>
        <w:t>Naïve Bayes Nearest Neighbor</w:t>
      </w:r>
      <w:r w:rsidR="00DA1E6E">
        <w:rPr>
          <w:rFonts w:hint="eastAsia"/>
          <w:sz w:val="24"/>
          <w:szCs w:val="24"/>
        </w:rPr>
        <w:t>，简称</w:t>
      </w:r>
      <w:r w:rsidRPr="00767CA4">
        <w:rPr>
          <w:rFonts w:hint="eastAsia"/>
          <w:sz w:val="24"/>
          <w:szCs w:val="24"/>
        </w:rPr>
        <w:t>NBNN</w:t>
      </w:r>
      <w:r w:rsidRPr="00767CA4">
        <w:rPr>
          <w:rFonts w:hint="eastAsia"/>
          <w:sz w:val="24"/>
          <w:szCs w:val="24"/>
        </w:rPr>
        <w:t>）的输入实现动作分类是最为简单的方法。</w:t>
      </w:r>
      <w:r w:rsidR="00324560" w:rsidRPr="00767CA4">
        <w:rPr>
          <w:rFonts w:hint="eastAsia"/>
          <w:sz w:val="24"/>
          <w:szCs w:val="24"/>
        </w:rPr>
        <w:t>对</w:t>
      </w:r>
      <w:r w:rsidR="000E6A07" w:rsidRPr="000E6A07">
        <w:rPr>
          <w:rStyle w:val="afd"/>
          <w:vertAlign w:val="baseline"/>
        </w:rPr>
        <w:fldChar w:fldCharType="begin"/>
      </w:r>
      <w:r w:rsidR="000E6A07" w:rsidRPr="000E6A07">
        <w:rPr>
          <w:rStyle w:val="afd"/>
          <w:vertAlign w:val="baseline"/>
        </w:rPr>
        <w:instrText xml:space="preserve"> </w:instrText>
      </w:r>
      <w:r w:rsidR="000E6A07" w:rsidRPr="000E6A07">
        <w:rPr>
          <w:rStyle w:val="afd"/>
          <w:rFonts w:hint="eastAsia"/>
          <w:vertAlign w:val="baseline"/>
        </w:rPr>
        <w:instrText>REF _Ref467479 \r \h</w:instrText>
      </w:r>
      <w:r w:rsidR="000E6A07" w:rsidRPr="000E6A07">
        <w:rPr>
          <w:rStyle w:val="afd"/>
          <w:vertAlign w:val="baseline"/>
        </w:rPr>
        <w:instrText xml:space="preserve">  \* MERGEFORMAT </w:instrText>
      </w:r>
      <w:r w:rsidR="000E6A07" w:rsidRPr="000E6A07">
        <w:rPr>
          <w:rStyle w:val="afd"/>
          <w:vertAlign w:val="baseline"/>
        </w:rPr>
      </w:r>
      <w:r w:rsidR="000E6A07" w:rsidRPr="000E6A07">
        <w:rPr>
          <w:rStyle w:val="afd"/>
          <w:vertAlign w:val="baseline"/>
        </w:rPr>
        <w:fldChar w:fldCharType="separate"/>
      </w:r>
      <w:r w:rsidR="000E6A07" w:rsidRPr="000E6A07">
        <w:rPr>
          <w:rStyle w:val="afd"/>
          <w:vertAlign w:val="baseline"/>
        </w:rPr>
        <w:t>[18]</w:t>
      </w:r>
      <w:r w:rsidR="000E6A07" w:rsidRPr="000E6A07">
        <w:rPr>
          <w:rStyle w:val="afd"/>
          <w:vertAlign w:val="baseline"/>
        </w:rPr>
        <w:fldChar w:fldCharType="end"/>
      </w:r>
      <w:r w:rsidR="00FC1B28" w:rsidRPr="00767CA4">
        <w:rPr>
          <w:rFonts w:hint="eastAsia"/>
          <w:sz w:val="24"/>
          <w:szCs w:val="24"/>
        </w:rPr>
        <w:t>中提到的</w:t>
      </w:r>
      <w:r w:rsidR="00FC1B28" w:rsidRPr="00767CA4">
        <w:rPr>
          <w:rFonts w:hint="eastAsia"/>
          <w:sz w:val="24"/>
          <w:szCs w:val="24"/>
        </w:rPr>
        <w:t>ROP</w:t>
      </w:r>
      <w:r w:rsidR="00FC1B28" w:rsidRPr="00767CA4">
        <w:rPr>
          <w:rFonts w:hint="eastAsia"/>
          <w:sz w:val="24"/>
          <w:szCs w:val="24"/>
        </w:rPr>
        <w:t>特征</w:t>
      </w:r>
      <w:r w:rsidR="00324560" w:rsidRPr="00767CA4">
        <w:rPr>
          <w:rFonts w:hint="eastAsia"/>
          <w:sz w:val="24"/>
          <w:szCs w:val="24"/>
        </w:rPr>
        <w:t>进行稀疏编码，其编码系数按时间顺序组合后</w:t>
      </w:r>
      <w:r w:rsidR="00556244" w:rsidRPr="00767CA4">
        <w:rPr>
          <w:rFonts w:hint="eastAsia"/>
          <w:sz w:val="24"/>
          <w:szCs w:val="24"/>
        </w:rPr>
        <w:t>，使用</w:t>
      </w:r>
      <w:r w:rsidR="00324560" w:rsidRPr="00767CA4">
        <w:rPr>
          <w:rFonts w:hint="eastAsia"/>
          <w:sz w:val="24"/>
          <w:szCs w:val="24"/>
        </w:rPr>
        <w:t>支持向量机的</w:t>
      </w:r>
      <w:r w:rsidR="00556244" w:rsidRPr="00767CA4">
        <w:rPr>
          <w:rFonts w:hint="eastAsia"/>
          <w:sz w:val="24"/>
          <w:szCs w:val="24"/>
        </w:rPr>
        <w:t>实现</w:t>
      </w:r>
      <w:r w:rsidR="00324560" w:rsidRPr="00767CA4">
        <w:rPr>
          <w:rFonts w:hint="eastAsia"/>
          <w:sz w:val="24"/>
          <w:szCs w:val="24"/>
        </w:rPr>
        <w:t>动作识别</w:t>
      </w:r>
      <w:r w:rsidR="00324560" w:rsidRPr="00D7691C">
        <w:rPr>
          <w:rStyle w:val="afd"/>
        </w:rPr>
        <w:fldChar w:fldCharType="begin"/>
      </w:r>
      <w:r w:rsidR="00324560" w:rsidRPr="00D7691C">
        <w:rPr>
          <w:rStyle w:val="afd"/>
        </w:rPr>
        <w:instrText xml:space="preserve"> </w:instrText>
      </w:r>
      <w:r w:rsidR="00324560" w:rsidRPr="00D7691C">
        <w:rPr>
          <w:rStyle w:val="afd"/>
          <w:rFonts w:hint="eastAsia"/>
        </w:rPr>
        <w:instrText>REF _Ref467470 \r \h</w:instrText>
      </w:r>
      <w:r w:rsidR="00324560" w:rsidRPr="00D7691C">
        <w:rPr>
          <w:rStyle w:val="afd"/>
        </w:rPr>
        <w:instrText xml:space="preserve">  \* MERGEFORMAT </w:instrText>
      </w:r>
      <w:r w:rsidR="00324560" w:rsidRPr="00D7691C">
        <w:rPr>
          <w:rStyle w:val="afd"/>
        </w:rPr>
      </w:r>
      <w:r w:rsidR="00324560" w:rsidRPr="00D7691C">
        <w:rPr>
          <w:rStyle w:val="afd"/>
        </w:rPr>
        <w:fldChar w:fldCharType="separate"/>
      </w:r>
      <w:r w:rsidR="00971587">
        <w:rPr>
          <w:rStyle w:val="afd"/>
        </w:rPr>
        <w:t>[19]</w:t>
      </w:r>
      <w:r w:rsidR="00324560" w:rsidRPr="00D7691C">
        <w:rPr>
          <w:rStyle w:val="afd"/>
        </w:rPr>
        <w:fldChar w:fldCharType="end"/>
      </w:r>
      <w:r w:rsidR="00324560" w:rsidRPr="00767CA4">
        <w:rPr>
          <w:rFonts w:hint="eastAsia"/>
          <w:sz w:val="24"/>
          <w:szCs w:val="24"/>
        </w:rPr>
        <w:t>。空</w:t>
      </w:r>
      <w:r w:rsidR="00324560" w:rsidRPr="00767CA4">
        <w:rPr>
          <w:rFonts w:hint="eastAsia"/>
          <w:sz w:val="24"/>
          <w:szCs w:val="24"/>
        </w:rPr>
        <w:t>-</w:t>
      </w:r>
      <w:r w:rsidR="00324560" w:rsidRPr="00767CA4">
        <w:rPr>
          <w:rFonts w:hint="eastAsia"/>
          <w:sz w:val="24"/>
          <w:szCs w:val="24"/>
        </w:rPr>
        <w:t>时占用模式</w:t>
      </w:r>
      <w:r w:rsidR="004E7D9C" w:rsidRPr="00767CA4">
        <w:rPr>
          <w:rFonts w:hint="eastAsia"/>
          <w:sz w:val="24"/>
          <w:szCs w:val="24"/>
        </w:rPr>
        <w:t>（</w:t>
      </w:r>
      <w:r w:rsidR="004E7D9C" w:rsidRPr="00767CA4">
        <w:rPr>
          <w:rFonts w:hint="eastAsia"/>
          <w:sz w:val="24"/>
          <w:szCs w:val="24"/>
        </w:rPr>
        <w:t>Space-Time</w:t>
      </w:r>
      <w:r w:rsidR="004E7D9C" w:rsidRPr="00767CA4">
        <w:rPr>
          <w:sz w:val="24"/>
          <w:szCs w:val="24"/>
        </w:rPr>
        <w:t xml:space="preserve"> </w:t>
      </w:r>
      <w:r w:rsidR="004E7D9C" w:rsidRPr="00767CA4">
        <w:rPr>
          <w:rFonts w:hint="eastAsia"/>
          <w:sz w:val="24"/>
          <w:szCs w:val="24"/>
        </w:rPr>
        <w:t>Occupan</w:t>
      </w:r>
      <w:r w:rsidR="004E7D9C" w:rsidRPr="00767CA4">
        <w:rPr>
          <w:sz w:val="24"/>
          <w:szCs w:val="24"/>
        </w:rPr>
        <w:t>cy Pattern</w:t>
      </w:r>
      <w:r w:rsidR="004E7D9C" w:rsidRPr="00767CA4">
        <w:rPr>
          <w:rFonts w:hint="eastAsia"/>
          <w:sz w:val="24"/>
          <w:szCs w:val="24"/>
        </w:rPr>
        <w:t>，简称</w:t>
      </w:r>
      <w:r w:rsidR="004E7D9C" w:rsidRPr="00767CA4">
        <w:rPr>
          <w:rFonts w:hint="eastAsia"/>
          <w:sz w:val="24"/>
          <w:szCs w:val="24"/>
        </w:rPr>
        <w:t>STOP</w:t>
      </w:r>
      <w:r w:rsidR="004E7D9C" w:rsidRPr="00767CA4">
        <w:rPr>
          <w:rFonts w:hint="eastAsia"/>
          <w:sz w:val="24"/>
          <w:szCs w:val="24"/>
        </w:rPr>
        <w:t>）</w:t>
      </w:r>
      <w:r w:rsidR="004E7D9C" w:rsidRPr="00E0688E">
        <w:rPr>
          <w:rStyle w:val="afd"/>
        </w:rPr>
        <w:fldChar w:fldCharType="begin"/>
      </w:r>
      <w:r w:rsidR="004E7D9C" w:rsidRPr="00E0688E">
        <w:rPr>
          <w:rStyle w:val="afd"/>
        </w:rPr>
        <w:instrText xml:space="preserve"> </w:instrText>
      </w:r>
      <w:r w:rsidR="004E7D9C" w:rsidRPr="00E0688E">
        <w:rPr>
          <w:rStyle w:val="afd"/>
          <w:rFonts w:hint="eastAsia"/>
        </w:rPr>
        <w:instrText>REF _Ref2153322 \r \h</w:instrText>
      </w:r>
      <w:r w:rsidR="004E7D9C" w:rsidRPr="00E0688E">
        <w:rPr>
          <w:rStyle w:val="afd"/>
        </w:rPr>
        <w:instrText xml:space="preserve">  \* MERGEFORMAT </w:instrText>
      </w:r>
      <w:r w:rsidR="004E7D9C" w:rsidRPr="00E0688E">
        <w:rPr>
          <w:rStyle w:val="afd"/>
        </w:rPr>
      </w:r>
      <w:r w:rsidR="004E7D9C" w:rsidRPr="00E0688E">
        <w:rPr>
          <w:rStyle w:val="afd"/>
        </w:rPr>
        <w:fldChar w:fldCharType="separate"/>
      </w:r>
      <w:r w:rsidR="00971587">
        <w:rPr>
          <w:rStyle w:val="afd"/>
        </w:rPr>
        <w:t>[21]</w:t>
      </w:r>
      <w:r w:rsidR="004E7D9C" w:rsidRPr="00E0688E">
        <w:rPr>
          <w:rStyle w:val="afd"/>
        </w:rPr>
        <w:fldChar w:fldCharType="end"/>
      </w:r>
      <w:r w:rsidR="00324560" w:rsidRPr="00767CA4">
        <w:rPr>
          <w:rFonts w:hint="eastAsia"/>
          <w:sz w:val="24"/>
          <w:szCs w:val="24"/>
        </w:rPr>
        <w:t>也与之类似</w:t>
      </w:r>
      <w:r w:rsidR="004E7D9C" w:rsidRPr="00767CA4">
        <w:rPr>
          <w:rFonts w:hint="eastAsia"/>
          <w:sz w:val="24"/>
          <w:szCs w:val="24"/>
        </w:rPr>
        <w:t>，但他们略有不同。</w:t>
      </w:r>
      <w:r w:rsidR="004E7D9C" w:rsidRPr="00767CA4">
        <w:rPr>
          <w:rFonts w:hint="eastAsia"/>
          <w:sz w:val="24"/>
          <w:szCs w:val="24"/>
        </w:rPr>
        <w:t>STOP</w:t>
      </w:r>
      <w:r w:rsidR="004E7D9C" w:rsidRPr="00767CA4">
        <w:rPr>
          <w:rFonts w:hint="eastAsia"/>
          <w:sz w:val="24"/>
          <w:szCs w:val="24"/>
        </w:rPr>
        <w:t>特征使用相同尺寸的测量空</w:t>
      </w:r>
      <w:r w:rsidR="004E7D9C" w:rsidRPr="00767CA4">
        <w:rPr>
          <w:rFonts w:hint="eastAsia"/>
          <w:sz w:val="24"/>
          <w:szCs w:val="24"/>
        </w:rPr>
        <w:t>-</w:t>
      </w:r>
      <w:r w:rsidR="004E7D9C" w:rsidRPr="00767CA4">
        <w:rPr>
          <w:rFonts w:hint="eastAsia"/>
          <w:sz w:val="24"/>
          <w:szCs w:val="24"/>
        </w:rPr>
        <w:t>时体积。</w:t>
      </w:r>
    </w:p>
    <w:p w14:paraId="5A57C834" w14:textId="116807C9" w:rsidR="001F472D" w:rsidRPr="00BC3373" w:rsidRDefault="001F472D" w:rsidP="00BC3373">
      <w:pPr>
        <w:rPr>
          <w:szCs w:val="28"/>
        </w:rPr>
        <w:sectPr w:rsidR="001F472D" w:rsidRPr="00BC3373" w:rsidSect="00687851">
          <w:pgSz w:w="11906" w:h="16838" w:code="9"/>
          <w:pgMar w:top="1418" w:right="1418" w:bottom="1418" w:left="1701" w:header="851" w:footer="992" w:gutter="0"/>
          <w:pgNumType w:start="1"/>
          <w:cols w:space="720"/>
          <w:docGrid w:type="lines" w:linePitch="312"/>
        </w:sectPr>
      </w:pPr>
      <w:bookmarkStart w:id="71" w:name="_Toc30683_WPSOffice_Level1"/>
      <w:bookmarkStart w:id="72" w:name="_Toc9722"/>
      <w:bookmarkStart w:id="73" w:name="_Toc18581_WPSOffice_Level1"/>
    </w:p>
    <w:p w14:paraId="6BEAC3FA" w14:textId="4DB59098" w:rsidR="001F472D" w:rsidRPr="00B85358" w:rsidRDefault="006921F3" w:rsidP="00A97263">
      <w:pPr>
        <w:pStyle w:val="1"/>
        <w:numPr>
          <w:ilvl w:val="0"/>
          <w:numId w:val="27"/>
        </w:numPr>
        <w:spacing w:beforeLines="50" w:before="156" w:afterLines="50" w:after="156" w:line="360" w:lineRule="auto"/>
        <w:jc w:val="center"/>
        <w:rPr>
          <w:rFonts w:hAnsi="宋体"/>
          <w:sz w:val="32"/>
          <w:szCs w:val="32"/>
        </w:rPr>
      </w:pPr>
      <w:bookmarkStart w:id="74" w:name="_Toc6074246"/>
      <w:r>
        <w:rPr>
          <w:rFonts w:hAnsi="宋体" w:hint="eastAsia"/>
          <w:sz w:val="32"/>
          <w:szCs w:val="32"/>
        </w:rPr>
        <w:lastRenderedPageBreak/>
        <w:t>动作识别方法</w:t>
      </w:r>
      <w:r w:rsidR="002A3445">
        <w:rPr>
          <w:rFonts w:hAnsi="宋体" w:hint="eastAsia"/>
          <w:sz w:val="32"/>
          <w:szCs w:val="32"/>
        </w:rPr>
        <w:t>评价体系</w:t>
      </w:r>
      <w:bookmarkEnd w:id="74"/>
    </w:p>
    <w:p w14:paraId="286D4735" w14:textId="77777777" w:rsidR="001F472D" w:rsidRPr="0057703D" w:rsidRDefault="001F472D" w:rsidP="001F472D">
      <w:pPr>
        <w:ind w:firstLineChars="200" w:firstLine="480"/>
        <w:rPr>
          <w:sz w:val="24"/>
          <w:szCs w:val="24"/>
        </w:rPr>
      </w:pPr>
      <w:r w:rsidRPr="0057703D">
        <w:rPr>
          <w:rFonts w:hint="eastAsia"/>
          <w:sz w:val="24"/>
          <w:szCs w:val="24"/>
        </w:rPr>
        <w:t>本章介绍</w:t>
      </w:r>
      <w:r>
        <w:rPr>
          <w:rFonts w:hint="eastAsia"/>
          <w:sz w:val="24"/>
          <w:szCs w:val="24"/>
        </w:rPr>
        <w:t>……</w:t>
      </w:r>
      <w:r w:rsidRPr="0057703D">
        <w:rPr>
          <w:rFonts w:hint="eastAsia"/>
          <w:sz w:val="24"/>
          <w:szCs w:val="24"/>
        </w:rPr>
        <w:t>，分析</w:t>
      </w:r>
      <w:r>
        <w:rPr>
          <w:rFonts w:hint="eastAsia"/>
          <w:sz w:val="24"/>
          <w:szCs w:val="24"/>
        </w:rPr>
        <w:t>……</w:t>
      </w:r>
      <w:r w:rsidRPr="0057703D">
        <w:rPr>
          <w:rFonts w:hint="eastAsia"/>
          <w:sz w:val="24"/>
          <w:szCs w:val="24"/>
        </w:rPr>
        <w:t>，给出</w:t>
      </w:r>
      <w:r>
        <w:rPr>
          <w:rFonts w:hint="eastAsia"/>
          <w:sz w:val="24"/>
          <w:szCs w:val="24"/>
        </w:rPr>
        <w:t>……</w:t>
      </w:r>
      <w:r w:rsidRPr="0057703D">
        <w:rPr>
          <w:rFonts w:hint="eastAsia"/>
          <w:sz w:val="24"/>
          <w:szCs w:val="24"/>
        </w:rPr>
        <w:t>。</w:t>
      </w:r>
    </w:p>
    <w:p w14:paraId="2936297A" w14:textId="718AEFC8" w:rsidR="006921F3" w:rsidRDefault="005D2E7B" w:rsidP="005D2E7B">
      <w:pPr>
        <w:pStyle w:val="2"/>
        <w:numPr>
          <w:ilvl w:val="1"/>
          <w:numId w:val="27"/>
        </w:numPr>
        <w:spacing w:before="156" w:after="156"/>
      </w:pPr>
      <w:bookmarkStart w:id="75" w:name="_Toc6074247"/>
      <w:r>
        <w:rPr>
          <w:rFonts w:hint="eastAsia"/>
        </w:rPr>
        <w:t>深度图像数据集</w:t>
      </w:r>
      <w:bookmarkEnd w:id="75"/>
    </w:p>
    <w:p w14:paraId="3D06D0E3" w14:textId="38952D29" w:rsidR="00AF0229" w:rsidRPr="00D34515" w:rsidRDefault="00AF0229" w:rsidP="00D34515">
      <w:pPr>
        <w:ind w:firstLineChars="200" w:firstLine="480"/>
        <w:rPr>
          <w:sz w:val="24"/>
          <w:szCs w:val="24"/>
        </w:rPr>
      </w:pPr>
      <w:r w:rsidRPr="00D34515">
        <w:rPr>
          <w:rFonts w:hint="eastAsia"/>
          <w:sz w:val="24"/>
          <w:szCs w:val="24"/>
        </w:rPr>
        <w:t>人体动作识别技术的巨大进步得益于各种公用标准测试数据集的建立，而用于该技术的数据往往包含着相同的分类结构，即以动作和动作执行者进行分类。通常，即使是同类型的动作，由于动作执行者在身体和执行动作</w:t>
      </w:r>
      <w:r w:rsidR="0091411D">
        <w:rPr>
          <w:rFonts w:hint="eastAsia"/>
          <w:sz w:val="24"/>
          <w:szCs w:val="24"/>
        </w:rPr>
        <w:t>时的差异性，</w:t>
      </w:r>
      <w:r w:rsidRPr="00D34515">
        <w:rPr>
          <w:rFonts w:hint="eastAsia"/>
          <w:sz w:val="24"/>
          <w:szCs w:val="24"/>
        </w:rPr>
        <w:t>采集的样本具有较大的类内方差。将相同动作分为不同执行者便可以更加合理的评价动作识别模型的泛化能力</w:t>
      </w:r>
      <w:r w:rsidR="009241E3" w:rsidRPr="00D34515">
        <w:rPr>
          <w:rFonts w:hint="eastAsia"/>
          <w:sz w:val="24"/>
          <w:szCs w:val="24"/>
        </w:rPr>
        <w:t>和鲁棒性</w:t>
      </w:r>
      <w:r w:rsidRPr="00D34515">
        <w:rPr>
          <w:rFonts w:hint="eastAsia"/>
          <w:sz w:val="24"/>
          <w:szCs w:val="24"/>
        </w:rPr>
        <w:t>。</w:t>
      </w:r>
    </w:p>
    <w:p w14:paraId="498F86A6" w14:textId="683B33B4" w:rsidR="00A467C6" w:rsidRPr="00D34515" w:rsidRDefault="00A467C6" w:rsidP="00D34515">
      <w:pPr>
        <w:ind w:firstLineChars="200" w:firstLine="480"/>
        <w:rPr>
          <w:sz w:val="24"/>
          <w:szCs w:val="24"/>
        </w:rPr>
      </w:pPr>
      <w:r w:rsidRPr="00D34515">
        <w:rPr>
          <w:rFonts w:hint="eastAsia"/>
          <w:sz w:val="24"/>
          <w:szCs w:val="24"/>
        </w:rPr>
        <w:t>综述文献</w:t>
      </w:r>
      <w:r w:rsidR="008D6ECF">
        <w:rPr>
          <w:sz w:val="24"/>
          <w:szCs w:val="24"/>
        </w:rPr>
        <w:fldChar w:fldCharType="begin"/>
      </w:r>
      <w:r w:rsidR="008D6ECF">
        <w:rPr>
          <w:sz w:val="24"/>
          <w:szCs w:val="24"/>
        </w:rPr>
        <w:instrText xml:space="preserve"> </w:instrText>
      </w:r>
      <w:r w:rsidR="008D6ECF">
        <w:rPr>
          <w:rFonts w:hint="eastAsia"/>
          <w:sz w:val="24"/>
          <w:szCs w:val="24"/>
        </w:rPr>
        <w:instrText>REF _Ref6073931 \r \h</w:instrText>
      </w:r>
      <w:r w:rsidR="008D6ECF">
        <w:rPr>
          <w:sz w:val="24"/>
          <w:szCs w:val="24"/>
        </w:rPr>
        <w:instrText xml:space="preserve"> </w:instrText>
      </w:r>
      <w:r w:rsidR="008D6ECF">
        <w:rPr>
          <w:sz w:val="24"/>
          <w:szCs w:val="24"/>
        </w:rPr>
      </w:r>
      <w:r w:rsidR="008D6ECF">
        <w:rPr>
          <w:sz w:val="24"/>
          <w:szCs w:val="24"/>
        </w:rPr>
        <w:fldChar w:fldCharType="separate"/>
      </w:r>
      <w:r w:rsidR="00971587">
        <w:rPr>
          <w:sz w:val="24"/>
          <w:szCs w:val="24"/>
        </w:rPr>
        <w:t>[23]</w:t>
      </w:r>
      <w:r w:rsidR="008D6ECF">
        <w:rPr>
          <w:sz w:val="24"/>
          <w:szCs w:val="24"/>
        </w:rPr>
        <w:fldChar w:fldCharType="end"/>
      </w:r>
      <w:r w:rsidRPr="00D34515">
        <w:rPr>
          <w:rFonts w:hint="eastAsia"/>
          <w:sz w:val="24"/>
          <w:szCs w:val="24"/>
        </w:rPr>
        <w:t>中</w:t>
      </w:r>
      <w:r w:rsidR="00673840">
        <w:rPr>
          <w:rFonts w:hint="eastAsia"/>
          <w:sz w:val="24"/>
          <w:szCs w:val="24"/>
        </w:rPr>
        <w:t>，对</w:t>
      </w:r>
      <w:r w:rsidRPr="00D34515">
        <w:rPr>
          <w:rFonts w:hint="eastAsia"/>
          <w:sz w:val="24"/>
          <w:szCs w:val="24"/>
        </w:rPr>
        <w:t>引用的</w:t>
      </w:r>
      <w:r w:rsidR="008C1623" w:rsidRPr="00D34515">
        <w:rPr>
          <w:rFonts w:hint="eastAsia"/>
          <w:sz w:val="24"/>
          <w:szCs w:val="24"/>
        </w:rPr>
        <w:t>部分</w:t>
      </w:r>
      <w:r w:rsidRPr="00D34515">
        <w:rPr>
          <w:rFonts w:hint="eastAsia"/>
          <w:sz w:val="24"/>
          <w:szCs w:val="24"/>
        </w:rPr>
        <w:t>数据集从所包含的动作类别数、样本数和特性等角度进行了总结，如</w:t>
      </w:r>
      <w:r w:rsidR="00971587" w:rsidRPr="00971587">
        <w:rPr>
          <w:rFonts w:hint="eastAsia"/>
          <w:sz w:val="24"/>
          <w:szCs w:val="24"/>
        </w:rPr>
        <w:t>表</w:t>
      </w:r>
      <w:r w:rsidR="00971587" w:rsidRPr="00971587">
        <w:rPr>
          <w:rFonts w:hint="eastAsia"/>
          <w:sz w:val="24"/>
          <w:szCs w:val="24"/>
        </w:rPr>
        <w:t xml:space="preserve"> </w:t>
      </w:r>
      <w:r w:rsidR="00971587" w:rsidRPr="00971587">
        <w:rPr>
          <w:sz w:val="24"/>
          <w:szCs w:val="24"/>
        </w:rPr>
        <w:t>2</w:t>
      </w:r>
      <w:r w:rsidR="00971587" w:rsidRPr="00971587">
        <w:rPr>
          <w:sz w:val="24"/>
          <w:szCs w:val="24"/>
        </w:rPr>
        <w:noBreakHyphen/>
        <w:t>1</w:t>
      </w:r>
      <w:r w:rsidRPr="00D34515">
        <w:rPr>
          <w:rFonts w:hint="eastAsia"/>
          <w:sz w:val="24"/>
          <w:szCs w:val="24"/>
        </w:rPr>
        <w:t>所示。这些数据集中的绝大多数均采用微软的</w:t>
      </w:r>
      <w:r w:rsidRPr="00D34515">
        <w:rPr>
          <w:sz w:val="24"/>
          <w:szCs w:val="24"/>
        </w:rPr>
        <w:t>Kinect</w:t>
      </w:r>
      <w:r w:rsidR="001734D8">
        <w:rPr>
          <w:rFonts w:hint="eastAsia"/>
          <w:sz w:val="24"/>
          <w:szCs w:val="24"/>
        </w:rPr>
        <w:t>传感器</w:t>
      </w:r>
      <w:r w:rsidRPr="00D34515">
        <w:rPr>
          <w:rFonts w:hint="eastAsia"/>
          <w:sz w:val="24"/>
          <w:szCs w:val="24"/>
        </w:rPr>
        <w:t>作为采集工具，它们为各种动作识别算法的性能分析搭建了一个公平的环境，并将继续推动和促进相关研究工作的进一步发展。</w:t>
      </w:r>
    </w:p>
    <w:p w14:paraId="4070F52C" w14:textId="5935EC68" w:rsidR="00455DB3" w:rsidRDefault="00455DB3" w:rsidP="00455DB3">
      <w:pPr>
        <w:pStyle w:val="af4"/>
        <w:keepNext/>
        <w:jc w:val="center"/>
      </w:pPr>
      <w:bookmarkStart w:id="76" w:name="_Ref5990034"/>
      <w:r>
        <w:rPr>
          <w:rFonts w:hint="eastAsia"/>
        </w:rPr>
        <w:t>表</w:t>
      </w:r>
      <w:r>
        <w:rPr>
          <w:rFonts w:hint="eastAsia"/>
        </w:rPr>
        <w:t xml:space="preserve"> </w:t>
      </w:r>
      <w:r w:rsidR="00353374">
        <w:fldChar w:fldCharType="begin"/>
      </w:r>
      <w:r w:rsidR="00353374">
        <w:instrText xml:space="preserve"> </w:instrText>
      </w:r>
      <w:r w:rsidR="00353374">
        <w:rPr>
          <w:rFonts w:hint="eastAsia"/>
        </w:rPr>
        <w:instrText>STYLEREF 1 \s</w:instrText>
      </w:r>
      <w:r w:rsidR="00353374">
        <w:instrText xml:space="preserve"> </w:instrText>
      </w:r>
      <w:r w:rsidR="00353374">
        <w:fldChar w:fldCharType="separate"/>
      </w:r>
      <w:r w:rsidR="00971587">
        <w:rPr>
          <w:noProof/>
        </w:rPr>
        <w:t>2</w:t>
      </w:r>
      <w:r w:rsidR="00353374">
        <w:fldChar w:fldCharType="end"/>
      </w:r>
      <w:r w:rsidR="00353374">
        <w:noBreakHyphen/>
      </w:r>
      <w:r w:rsidR="00353374">
        <w:fldChar w:fldCharType="begin"/>
      </w:r>
      <w:r w:rsidR="00353374">
        <w:instrText xml:space="preserve"> </w:instrText>
      </w:r>
      <w:r w:rsidR="00353374">
        <w:rPr>
          <w:rFonts w:hint="eastAsia"/>
        </w:rPr>
        <w:instrText xml:space="preserve">SEQ </w:instrText>
      </w:r>
      <w:r w:rsidR="00353374">
        <w:rPr>
          <w:rFonts w:hint="eastAsia"/>
        </w:rPr>
        <w:instrText>表</w:instrText>
      </w:r>
      <w:r w:rsidR="00353374">
        <w:rPr>
          <w:rFonts w:hint="eastAsia"/>
        </w:rPr>
        <w:instrText xml:space="preserve"> \* ARABIC \s 1</w:instrText>
      </w:r>
      <w:r w:rsidR="00353374">
        <w:instrText xml:space="preserve"> </w:instrText>
      </w:r>
      <w:r w:rsidR="00353374">
        <w:fldChar w:fldCharType="separate"/>
      </w:r>
      <w:r w:rsidR="00971587">
        <w:rPr>
          <w:noProof/>
        </w:rPr>
        <w:t>1</w:t>
      </w:r>
      <w:r w:rsidR="00353374">
        <w:fldChar w:fldCharType="end"/>
      </w:r>
      <w:r w:rsidR="00353374">
        <w:t xml:space="preserve"> </w:t>
      </w:r>
      <w:r w:rsidRPr="000400EB">
        <w:rPr>
          <w:rFonts w:hint="eastAsia"/>
        </w:rPr>
        <w:t>深度数据集</w:t>
      </w:r>
      <w:r>
        <w:rPr>
          <w:rFonts w:hint="eastAsia"/>
        </w:rPr>
        <w:t>资料</w:t>
      </w:r>
      <w:r w:rsidRPr="000400EB">
        <w:rPr>
          <w:rFonts w:hint="eastAsia"/>
        </w:rPr>
        <w:t>汇总</w:t>
      </w:r>
      <w:bookmarkEnd w:id="76"/>
      <w:r w:rsidR="008A2344" w:rsidRPr="008A2344">
        <w:rPr>
          <w:vertAlign w:val="superscript"/>
        </w:rPr>
        <w:t>[23]</w:t>
      </w:r>
    </w:p>
    <w:tbl>
      <w:tblPr>
        <w:tblStyle w:val="2-3"/>
        <w:tblW w:w="5000" w:type="pct"/>
        <w:tblLook w:val="04A0" w:firstRow="1" w:lastRow="0" w:firstColumn="1" w:lastColumn="0" w:noHBand="0" w:noVBand="1"/>
      </w:tblPr>
      <w:tblGrid>
        <w:gridCol w:w="2196"/>
        <w:gridCol w:w="981"/>
        <w:gridCol w:w="1058"/>
        <w:gridCol w:w="4552"/>
      </w:tblGrid>
      <w:tr w:rsidR="00A467C6" w14:paraId="00D569C1" w14:textId="77777777" w:rsidTr="00A46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single" w:sz="12" w:space="0" w:color="auto"/>
              <w:bottom w:val="single" w:sz="8" w:space="0" w:color="auto"/>
            </w:tcBorders>
            <w:shd w:val="clear" w:color="auto" w:fill="FFFFFF" w:themeFill="background1"/>
          </w:tcPr>
          <w:p w14:paraId="222D7CD3" w14:textId="77777777" w:rsidR="00A467C6" w:rsidRPr="00321C5F" w:rsidRDefault="00A467C6" w:rsidP="00A467C6">
            <w:pPr>
              <w:jc w:val="center"/>
              <w:rPr>
                <w:szCs w:val="21"/>
              </w:rPr>
            </w:pPr>
            <w:r w:rsidRPr="00321C5F">
              <w:rPr>
                <w:rFonts w:hint="eastAsia"/>
                <w:szCs w:val="21"/>
              </w:rPr>
              <w:t>数</w:t>
            </w:r>
            <w:r>
              <w:rPr>
                <w:rFonts w:hint="eastAsia"/>
                <w:szCs w:val="21"/>
              </w:rPr>
              <w:t xml:space="preserve"> </w:t>
            </w:r>
            <w:r w:rsidRPr="00321C5F">
              <w:rPr>
                <w:rFonts w:hint="eastAsia"/>
                <w:szCs w:val="21"/>
              </w:rPr>
              <w:t>据</w:t>
            </w:r>
            <w:r>
              <w:rPr>
                <w:rFonts w:hint="eastAsia"/>
                <w:szCs w:val="21"/>
              </w:rPr>
              <w:t xml:space="preserve"> </w:t>
            </w:r>
            <w:r w:rsidRPr="00321C5F">
              <w:rPr>
                <w:rFonts w:hint="eastAsia"/>
                <w:szCs w:val="21"/>
              </w:rPr>
              <w:t>集</w:t>
            </w:r>
          </w:p>
        </w:tc>
        <w:tc>
          <w:tcPr>
            <w:tcW w:w="558" w:type="pct"/>
            <w:tcBorders>
              <w:top w:val="single" w:sz="12" w:space="0" w:color="auto"/>
              <w:bottom w:val="single" w:sz="8" w:space="0" w:color="auto"/>
            </w:tcBorders>
            <w:shd w:val="clear" w:color="auto" w:fill="FFFFFF" w:themeFill="background1"/>
          </w:tcPr>
          <w:p w14:paraId="461A816B" w14:textId="77777777" w:rsidR="00A467C6" w:rsidRPr="00321C5F" w:rsidRDefault="00A467C6" w:rsidP="00A467C6">
            <w:pPr>
              <w:jc w:val="center"/>
              <w:cnfStyle w:val="100000000000" w:firstRow="1" w:lastRow="0" w:firstColumn="0" w:lastColumn="0" w:oddVBand="0" w:evenVBand="0" w:oddHBand="0" w:evenHBand="0" w:firstRowFirstColumn="0" w:firstRowLastColumn="0" w:lastRowFirstColumn="0" w:lastRowLastColumn="0"/>
              <w:rPr>
                <w:szCs w:val="21"/>
              </w:rPr>
            </w:pPr>
            <w:r w:rsidRPr="00321C5F">
              <w:rPr>
                <w:rFonts w:hint="eastAsia"/>
                <w:szCs w:val="21"/>
              </w:rPr>
              <w:t>类别数</w:t>
            </w:r>
          </w:p>
        </w:tc>
        <w:tc>
          <w:tcPr>
            <w:tcW w:w="602" w:type="pct"/>
            <w:tcBorders>
              <w:top w:val="single" w:sz="12" w:space="0" w:color="auto"/>
              <w:bottom w:val="single" w:sz="8" w:space="0" w:color="auto"/>
            </w:tcBorders>
            <w:shd w:val="clear" w:color="auto" w:fill="FFFFFF" w:themeFill="background1"/>
          </w:tcPr>
          <w:p w14:paraId="01E3CCC0" w14:textId="77777777" w:rsidR="00A467C6" w:rsidRPr="00321C5F" w:rsidRDefault="00A467C6" w:rsidP="00A467C6">
            <w:pPr>
              <w:jc w:val="center"/>
              <w:cnfStyle w:val="100000000000" w:firstRow="1" w:lastRow="0" w:firstColumn="0" w:lastColumn="0" w:oddVBand="0" w:evenVBand="0" w:oddHBand="0" w:evenHBand="0" w:firstRowFirstColumn="0" w:firstRowLastColumn="0" w:lastRowFirstColumn="0" w:lastRowLastColumn="0"/>
              <w:rPr>
                <w:szCs w:val="21"/>
              </w:rPr>
            </w:pPr>
            <w:r w:rsidRPr="00321C5F">
              <w:rPr>
                <w:rFonts w:hint="eastAsia"/>
                <w:szCs w:val="21"/>
              </w:rPr>
              <w:t>样本数</w:t>
            </w:r>
          </w:p>
        </w:tc>
        <w:tc>
          <w:tcPr>
            <w:tcW w:w="2590" w:type="pct"/>
            <w:tcBorders>
              <w:top w:val="single" w:sz="12" w:space="0" w:color="auto"/>
              <w:bottom w:val="single" w:sz="8" w:space="0" w:color="auto"/>
            </w:tcBorders>
            <w:shd w:val="clear" w:color="auto" w:fill="FFFFFF" w:themeFill="background1"/>
          </w:tcPr>
          <w:p w14:paraId="1B32A44A" w14:textId="77777777" w:rsidR="00A467C6" w:rsidRPr="00321C5F" w:rsidRDefault="00A467C6" w:rsidP="00A467C6">
            <w:pPr>
              <w:jc w:val="center"/>
              <w:cnfStyle w:val="100000000000" w:firstRow="1" w:lastRow="0" w:firstColumn="0" w:lastColumn="0" w:oddVBand="0" w:evenVBand="0" w:oddHBand="0" w:evenHBand="0" w:firstRowFirstColumn="0" w:firstRowLastColumn="0" w:lastRowFirstColumn="0" w:lastRowLastColumn="0"/>
              <w:rPr>
                <w:szCs w:val="21"/>
              </w:rPr>
            </w:pPr>
            <w:r w:rsidRPr="00321C5F">
              <w:rPr>
                <w:rFonts w:hint="eastAsia"/>
                <w:szCs w:val="21"/>
              </w:rPr>
              <w:t>特</w:t>
            </w:r>
            <w:r>
              <w:rPr>
                <w:rFonts w:hint="eastAsia"/>
                <w:szCs w:val="21"/>
              </w:rPr>
              <w:t xml:space="preserve"> </w:t>
            </w:r>
            <w:r>
              <w:rPr>
                <w:szCs w:val="21"/>
              </w:rPr>
              <w:t xml:space="preserve">      </w:t>
            </w:r>
            <w:r w:rsidRPr="00321C5F">
              <w:rPr>
                <w:rFonts w:hint="eastAsia"/>
                <w:szCs w:val="21"/>
              </w:rPr>
              <w:t>性</w:t>
            </w:r>
          </w:p>
        </w:tc>
      </w:tr>
      <w:tr w:rsidR="00A467C6" w14:paraId="618A5E6A" w14:textId="77777777" w:rsidTr="00914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single" w:sz="8" w:space="0" w:color="auto"/>
            </w:tcBorders>
            <w:shd w:val="clear" w:color="auto" w:fill="FFFFFF" w:themeFill="background1"/>
            <w:vAlign w:val="center"/>
          </w:tcPr>
          <w:p w14:paraId="1646C471" w14:textId="77777777" w:rsidR="00A467C6" w:rsidRPr="0091411D" w:rsidRDefault="00A467C6" w:rsidP="00696375">
            <w:pPr>
              <w:ind w:firstLineChars="200" w:firstLine="400"/>
              <w:rPr>
                <w:sz w:val="21"/>
                <w:szCs w:val="21"/>
              </w:rPr>
            </w:pPr>
            <w:r w:rsidRPr="00696375">
              <w:rPr>
                <w:rFonts w:hint="eastAsia"/>
                <w:b w:val="0"/>
                <w:szCs w:val="21"/>
              </w:rPr>
              <w:t>C</w:t>
            </w:r>
            <w:r w:rsidRPr="00696375">
              <w:rPr>
                <w:b w:val="0"/>
                <w:szCs w:val="21"/>
              </w:rPr>
              <w:t>MU MoCap</w:t>
            </w:r>
          </w:p>
        </w:tc>
        <w:tc>
          <w:tcPr>
            <w:tcW w:w="558" w:type="pct"/>
            <w:tcBorders>
              <w:top w:val="single" w:sz="8" w:space="0" w:color="auto"/>
            </w:tcBorders>
            <w:shd w:val="clear" w:color="auto" w:fill="FFFFFF" w:themeFill="background1"/>
            <w:vAlign w:val="center"/>
          </w:tcPr>
          <w:p w14:paraId="33EAE6CA" w14:textId="77777777" w:rsidR="00A467C6" w:rsidRPr="0091411D" w:rsidRDefault="00A467C6" w:rsidP="0091411D">
            <w:pPr>
              <w:ind w:firstLineChars="200" w:firstLine="420"/>
              <w:jc w:val="center"/>
              <w:cnfStyle w:val="000000100000" w:firstRow="0" w:lastRow="0" w:firstColumn="0" w:lastColumn="0" w:oddVBand="0" w:evenVBand="0" w:oddHBand="1" w:evenHBand="0" w:firstRowFirstColumn="0" w:firstRowLastColumn="0" w:lastRowFirstColumn="0" w:lastRowLastColumn="0"/>
              <w:rPr>
                <w:sz w:val="21"/>
                <w:szCs w:val="21"/>
              </w:rPr>
            </w:pPr>
            <w:r w:rsidRPr="0091411D">
              <w:rPr>
                <w:rFonts w:hint="eastAsia"/>
                <w:sz w:val="21"/>
                <w:szCs w:val="21"/>
              </w:rPr>
              <w:t>144</w:t>
            </w:r>
            <w:r w:rsidRPr="0091411D">
              <w:rPr>
                <w:rFonts w:hint="eastAsia"/>
                <w:sz w:val="21"/>
                <w:szCs w:val="21"/>
              </w:rPr>
              <w:t>个大类</w:t>
            </w:r>
          </w:p>
        </w:tc>
        <w:tc>
          <w:tcPr>
            <w:tcW w:w="602" w:type="pct"/>
            <w:tcBorders>
              <w:top w:val="single" w:sz="8" w:space="0" w:color="auto"/>
            </w:tcBorders>
            <w:shd w:val="clear" w:color="auto" w:fill="FFFFFF" w:themeFill="background1"/>
            <w:vAlign w:val="center"/>
          </w:tcPr>
          <w:p w14:paraId="55A49A27" w14:textId="77777777" w:rsidR="00A467C6" w:rsidRPr="0091411D" w:rsidRDefault="00A467C6" w:rsidP="0091411D">
            <w:pPr>
              <w:jc w:val="center"/>
              <w:cnfStyle w:val="000000100000" w:firstRow="0" w:lastRow="0" w:firstColumn="0" w:lastColumn="0" w:oddVBand="0" w:evenVBand="0" w:oddHBand="1" w:evenHBand="0" w:firstRowFirstColumn="0" w:firstRowLastColumn="0" w:lastRowFirstColumn="0" w:lastRowLastColumn="0"/>
              <w:rPr>
                <w:sz w:val="21"/>
                <w:szCs w:val="21"/>
              </w:rPr>
            </w:pPr>
            <w:r w:rsidRPr="0091411D">
              <w:rPr>
                <w:rFonts w:hint="eastAsia"/>
                <w:sz w:val="21"/>
                <w:szCs w:val="21"/>
              </w:rPr>
              <w:t>2</w:t>
            </w:r>
            <w:r w:rsidRPr="0091411D">
              <w:rPr>
                <w:sz w:val="21"/>
                <w:szCs w:val="21"/>
              </w:rPr>
              <w:t>605</w:t>
            </w:r>
          </w:p>
        </w:tc>
        <w:tc>
          <w:tcPr>
            <w:tcW w:w="2590" w:type="pct"/>
            <w:tcBorders>
              <w:top w:val="single" w:sz="8" w:space="0" w:color="auto"/>
            </w:tcBorders>
            <w:shd w:val="clear" w:color="auto" w:fill="FFFFFF" w:themeFill="background1"/>
          </w:tcPr>
          <w:p w14:paraId="26BAA64B" w14:textId="77777777" w:rsidR="00A467C6" w:rsidRPr="0091411D" w:rsidRDefault="00A467C6" w:rsidP="000B0668">
            <w:pPr>
              <w:spacing w:line="240" w:lineRule="auto"/>
              <w:cnfStyle w:val="000000100000" w:firstRow="0" w:lastRow="0" w:firstColumn="0" w:lastColumn="0" w:oddVBand="0" w:evenVBand="0" w:oddHBand="1" w:evenHBand="0" w:firstRowFirstColumn="0" w:firstRowLastColumn="0" w:lastRowFirstColumn="0" w:lastRowLastColumn="0"/>
              <w:rPr>
                <w:sz w:val="21"/>
                <w:szCs w:val="21"/>
              </w:rPr>
            </w:pPr>
            <w:r w:rsidRPr="0091411D">
              <w:rPr>
                <w:rFonts w:hint="eastAsia"/>
                <w:sz w:val="21"/>
                <w:szCs w:val="21"/>
              </w:rPr>
              <w:t>目前规模最大的</w:t>
            </w:r>
            <w:r w:rsidRPr="0091411D">
              <w:rPr>
                <w:rFonts w:hint="eastAsia"/>
                <w:sz w:val="21"/>
                <w:szCs w:val="21"/>
              </w:rPr>
              <w:t>Mo</w:t>
            </w:r>
            <w:r w:rsidRPr="0091411D">
              <w:rPr>
                <w:sz w:val="21"/>
                <w:szCs w:val="21"/>
              </w:rPr>
              <w:t>Cap</w:t>
            </w:r>
            <w:r w:rsidRPr="0091411D">
              <w:rPr>
                <w:rFonts w:hint="eastAsia"/>
                <w:sz w:val="21"/>
                <w:szCs w:val="21"/>
              </w:rPr>
              <w:t>数据集；没有按照特点的脚本执行动作，而实随机采样执行的动作，类内、类间差异巨大；提供低分辨率的</w:t>
            </w:r>
            <w:r w:rsidRPr="0091411D">
              <w:rPr>
                <w:rFonts w:hint="eastAsia"/>
                <w:sz w:val="21"/>
                <w:szCs w:val="21"/>
              </w:rPr>
              <w:t>RGB</w:t>
            </w:r>
            <w:r w:rsidRPr="0091411D">
              <w:rPr>
                <w:rFonts w:hint="eastAsia"/>
                <w:sz w:val="21"/>
                <w:szCs w:val="21"/>
              </w:rPr>
              <w:t>视频和</w:t>
            </w:r>
            <w:r w:rsidRPr="0091411D">
              <w:rPr>
                <w:rFonts w:hint="eastAsia"/>
                <w:sz w:val="21"/>
                <w:szCs w:val="21"/>
              </w:rPr>
              <w:t>3</w:t>
            </w:r>
            <w:r w:rsidRPr="0091411D">
              <w:rPr>
                <w:rFonts w:hint="eastAsia"/>
                <w:sz w:val="21"/>
                <w:szCs w:val="21"/>
              </w:rPr>
              <w:t>种格式的关节点数据：</w:t>
            </w:r>
            <w:r w:rsidRPr="0091411D">
              <w:rPr>
                <w:rFonts w:hint="eastAsia"/>
                <w:sz w:val="21"/>
                <w:szCs w:val="21"/>
              </w:rPr>
              <w:t>tvd</w:t>
            </w:r>
            <w:r w:rsidRPr="0091411D">
              <w:rPr>
                <w:rFonts w:hint="eastAsia"/>
                <w:sz w:val="21"/>
                <w:szCs w:val="21"/>
              </w:rPr>
              <w:t>，</w:t>
            </w:r>
            <w:r w:rsidRPr="0091411D">
              <w:rPr>
                <w:rFonts w:hint="eastAsia"/>
                <w:sz w:val="21"/>
                <w:szCs w:val="21"/>
              </w:rPr>
              <w:t>c3d</w:t>
            </w:r>
            <w:r w:rsidRPr="0091411D">
              <w:rPr>
                <w:rFonts w:hint="eastAsia"/>
                <w:sz w:val="21"/>
                <w:szCs w:val="21"/>
              </w:rPr>
              <w:t>，</w:t>
            </w:r>
            <w:r w:rsidRPr="0091411D">
              <w:rPr>
                <w:rFonts w:hint="eastAsia"/>
                <w:sz w:val="21"/>
                <w:szCs w:val="21"/>
              </w:rPr>
              <w:t>amc</w:t>
            </w:r>
          </w:p>
        </w:tc>
      </w:tr>
      <w:tr w:rsidR="00A467C6" w14:paraId="5A90B150" w14:textId="77777777" w:rsidTr="0091411D">
        <w:tc>
          <w:tcPr>
            <w:cnfStyle w:val="001000000000" w:firstRow="0" w:lastRow="0" w:firstColumn="1" w:lastColumn="0" w:oddVBand="0" w:evenVBand="0" w:oddHBand="0" w:evenHBand="0" w:firstRowFirstColumn="0" w:firstRowLastColumn="0" w:lastRowFirstColumn="0" w:lastRowLastColumn="0"/>
            <w:tcW w:w="1250" w:type="pct"/>
            <w:shd w:val="clear" w:color="auto" w:fill="FFFFFF" w:themeFill="background1"/>
            <w:vAlign w:val="center"/>
          </w:tcPr>
          <w:p w14:paraId="66AFF9A5" w14:textId="77777777" w:rsidR="00A467C6" w:rsidRPr="000D1FD1" w:rsidRDefault="00A467C6" w:rsidP="0091411D">
            <w:pPr>
              <w:jc w:val="center"/>
              <w:rPr>
                <w:b w:val="0"/>
                <w:szCs w:val="21"/>
              </w:rPr>
            </w:pPr>
            <w:r w:rsidRPr="000D1FD1">
              <w:rPr>
                <w:rFonts w:hint="eastAsia"/>
                <w:b w:val="0"/>
                <w:szCs w:val="21"/>
              </w:rPr>
              <w:t>MSR</w:t>
            </w:r>
            <w:r w:rsidRPr="000D1FD1">
              <w:rPr>
                <w:b w:val="0"/>
                <w:szCs w:val="21"/>
              </w:rPr>
              <w:t xml:space="preserve"> </w:t>
            </w:r>
            <w:r w:rsidRPr="000D1FD1">
              <w:rPr>
                <w:rFonts w:hint="eastAsia"/>
                <w:b w:val="0"/>
                <w:szCs w:val="21"/>
              </w:rPr>
              <w:t>A</w:t>
            </w:r>
            <w:r w:rsidRPr="000D1FD1">
              <w:rPr>
                <w:b w:val="0"/>
                <w:szCs w:val="21"/>
              </w:rPr>
              <w:t>c</w:t>
            </w:r>
            <w:r w:rsidRPr="000D1FD1">
              <w:rPr>
                <w:rFonts w:hint="eastAsia"/>
                <w:b w:val="0"/>
                <w:szCs w:val="21"/>
              </w:rPr>
              <w:t>tion</w:t>
            </w:r>
            <w:r w:rsidRPr="000D1FD1">
              <w:rPr>
                <w:b w:val="0"/>
                <w:szCs w:val="21"/>
              </w:rPr>
              <w:t>3D</w:t>
            </w:r>
          </w:p>
        </w:tc>
        <w:tc>
          <w:tcPr>
            <w:tcW w:w="558" w:type="pct"/>
            <w:shd w:val="clear" w:color="auto" w:fill="FFFFFF" w:themeFill="background1"/>
            <w:vAlign w:val="center"/>
          </w:tcPr>
          <w:p w14:paraId="0809240F" w14:textId="77777777" w:rsidR="00A467C6" w:rsidRPr="00321C5F" w:rsidRDefault="00A467C6" w:rsidP="0091411D">
            <w:pPr>
              <w:jc w:val="center"/>
              <w:cnfStyle w:val="000000000000" w:firstRow="0" w:lastRow="0" w:firstColumn="0" w:lastColumn="0" w:oddVBand="0" w:evenVBand="0" w:oddHBand="0" w:evenHBand="0" w:firstRowFirstColumn="0" w:firstRowLastColumn="0" w:lastRowFirstColumn="0" w:lastRowLastColumn="0"/>
              <w:rPr>
                <w:szCs w:val="21"/>
              </w:rPr>
            </w:pPr>
            <w:r w:rsidRPr="00321C5F">
              <w:rPr>
                <w:rFonts w:hint="eastAsia"/>
                <w:szCs w:val="21"/>
              </w:rPr>
              <w:t>20</w:t>
            </w:r>
          </w:p>
        </w:tc>
        <w:tc>
          <w:tcPr>
            <w:tcW w:w="602" w:type="pct"/>
            <w:shd w:val="clear" w:color="auto" w:fill="FFFFFF" w:themeFill="background1"/>
            <w:vAlign w:val="center"/>
          </w:tcPr>
          <w:p w14:paraId="61B90340" w14:textId="77777777" w:rsidR="00A467C6" w:rsidRPr="00321C5F" w:rsidRDefault="00A467C6" w:rsidP="0091411D">
            <w:pPr>
              <w:jc w:val="center"/>
              <w:cnfStyle w:val="000000000000" w:firstRow="0" w:lastRow="0" w:firstColumn="0" w:lastColumn="0" w:oddVBand="0" w:evenVBand="0" w:oddHBand="0" w:evenHBand="0" w:firstRowFirstColumn="0" w:firstRowLastColumn="0" w:lastRowFirstColumn="0" w:lastRowLastColumn="0"/>
              <w:rPr>
                <w:szCs w:val="21"/>
              </w:rPr>
            </w:pPr>
            <w:r w:rsidRPr="00321C5F">
              <w:rPr>
                <w:rFonts w:hint="eastAsia"/>
                <w:szCs w:val="21"/>
              </w:rPr>
              <w:t>5</w:t>
            </w:r>
            <w:r w:rsidRPr="00321C5F">
              <w:rPr>
                <w:szCs w:val="21"/>
              </w:rPr>
              <w:t>67</w:t>
            </w:r>
          </w:p>
        </w:tc>
        <w:tc>
          <w:tcPr>
            <w:tcW w:w="2590" w:type="pct"/>
            <w:shd w:val="clear" w:color="auto" w:fill="FFFFFF" w:themeFill="background1"/>
          </w:tcPr>
          <w:p w14:paraId="11BEAA1C" w14:textId="77777777" w:rsidR="00A467C6" w:rsidRPr="00321C5F" w:rsidRDefault="00A467C6" w:rsidP="0091411D">
            <w:pPr>
              <w:spacing w:line="240" w:lineRule="auto"/>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10</w:t>
            </w:r>
            <w:r>
              <w:rPr>
                <w:rFonts w:hint="eastAsia"/>
                <w:szCs w:val="21"/>
              </w:rPr>
              <w:t>个演员，每类动作每个演员执行</w:t>
            </w:r>
            <w:r>
              <w:rPr>
                <w:rFonts w:hint="eastAsia"/>
                <w:szCs w:val="21"/>
              </w:rPr>
              <w:t>2~3</w:t>
            </w:r>
            <w:r>
              <w:rPr>
                <w:rFonts w:hint="eastAsia"/>
                <w:szCs w:val="21"/>
              </w:rPr>
              <w:t>次；提供</w:t>
            </w:r>
            <w:r>
              <w:rPr>
                <w:rFonts w:hint="eastAsia"/>
                <w:szCs w:val="21"/>
              </w:rPr>
              <w:t>20</w:t>
            </w:r>
            <w:r>
              <w:rPr>
                <w:rFonts w:hint="eastAsia"/>
                <w:szCs w:val="21"/>
              </w:rPr>
              <w:t>个关节点的</w:t>
            </w:r>
            <w:r>
              <w:rPr>
                <w:rFonts w:hint="eastAsia"/>
                <w:szCs w:val="21"/>
              </w:rPr>
              <w:t>3D</w:t>
            </w:r>
            <w:r>
              <w:rPr>
                <w:rFonts w:hint="eastAsia"/>
                <w:szCs w:val="21"/>
              </w:rPr>
              <w:t>坐标数据、深度图像与</w:t>
            </w:r>
            <w:r>
              <w:rPr>
                <w:rFonts w:hint="eastAsia"/>
                <w:szCs w:val="21"/>
              </w:rPr>
              <w:t>RGB</w:t>
            </w:r>
            <w:r>
              <w:rPr>
                <w:rFonts w:hint="eastAsia"/>
                <w:szCs w:val="21"/>
              </w:rPr>
              <w:t>图像；视频序列为无背景的纯人体运动目标</w:t>
            </w:r>
          </w:p>
        </w:tc>
      </w:tr>
      <w:tr w:rsidR="00A467C6" w14:paraId="614D9C65" w14:textId="77777777" w:rsidTr="00914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FFFFFF" w:themeFill="background1"/>
            <w:vAlign w:val="center"/>
          </w:tcPr>
          <w:p w14:paraId="7BEF2C4A" w14:textId="77777777" w:rsidR="00A467C6" w:rsidRPr="000D1FD1" w:rsidRDefault="00A467C6" w:rsidP="0091411D">
            <w:pPr>
              <w:jc w:val="center"/>
              <w:rPr>
                <w:b w:val="0"/>
                <w:szCs w:val="21"/>
              </w:rPr>
            </w:pPr>
            <w:r w:rsidRPr="000D1FD1">
              <w:rPr>
                <w:rFonts w:hint="eastAsia"/>
                <w:b w:val="0"/>
                <w:szCs w:val="21"/>
              </w:rPr>
              <w:t>U</w:t>
            </w:r>
            <w:r w:rsidRPr="000D1FD1">
              <w:rPr>
                <w:b w:val="0"/>
                <w:szCs w:val="21"/>
              </w:rPr>
              <w:t>TKinct Action</w:t>
            </w:r>
          </w:p>
        </w:tc>
        <w:tc>
          <w:tcPr>
            <w:tcW w:w="558" w:type="pct"/>
            <w:shd w:val="clear" w:color="auto" w:fill="FFFFFF" w:themeFill="background1"/>
            <w:vAlign w:val="center"/>
          </w:tcPr>
          <w:p w14:paraId="2183181C" w14:textId="77777777" w:rsidR="00A467C6" w:rsidRPr="00321C5F" w:rsidRDefault="00A467C6" w:rsidP="0091411D">
            <w:pPr>
              <w:jc w:val="center"/>
              <w:cnfStyle w:val="000000100000" w:firstRow="0" w:lastRow="0" w:firstColumn="0" w:lastColumn="0" w:oddVBand="0" w:evenVBand="0" w:oddHBand="1" w:evenHBand="0" w:firstRowFirstColumn="0" w:firstRowLastColumn="0" w:lastRowFirstColumn="0" w:lastRowLastColumn="0"/>
              <w:rPr>
                <w:szCs w:val="21"/>
              </w:rPr>
            </w:pPr>
            <w:r w:rsidRPr="00321C5F">
              <w:rPr>
                <w:rFonts w:hint="eastAsia"/>
                <w:szCs w:val="21"/>
              </w:rPr>
              <w:t>10</w:t>
            </w:r>
          </w:p>
        </w:tc>
        <w:tc>
          <w:tcPr>
            <w:tcW w:w="602" w:type="pct"/>
            <w:shd w:val="clear" w:color="auto" w:fill="FFFFFF" w:themeFill="background1"/>
            <w:vAlign w:val="center"/>
          </w:tcPr>
          <w:p w14:paraId="3D409C26" w14:textId="77777777" w:rsidR="00A467C6" w:rsidRPr="00321C5F" w:rsidRDefault="00A467C6" w:rsidP="0091411D">
            <w:pPr>
              <w:jc w:val="center"/>
              <w:cnfStyle w:val="000000100000" w:firstRow="0" w:lastRow="0" w:firstColumn="0" w:lastColumn="0" w:oddVBand="0" w:evenVBand="0" w:oddHBand="1" w:evenHBand="0" w:firstRowFirstColumn="0" w:firstRowLastColumn="0" w:lastRowFirstColumn="0" w:lastRowLastColumn="0"/>
              <w:rPr>
                <w:szCs w:val="21"/>
              </w:rPr>
            </w:pPr>
            <w:r w:rsidRPr="00321C5F">
              <w:rPr>
                <w:rFonts w:hint="eastAsia"/>
                <w:szCs w:val="21"/>
              </w:rPr>
              <w:t>2</w:t>
            </w:r>
            <w:r w:rsidRPr="00321C5F">
              <w:rPr>
                <w:szCs w:val="21"/>
              </w:rPr>
              <w:t>00</w:t>
            </w:r>
          </w:p>
        </w:tc>
        <w:tc>
          <w:tcPr>
            <w:tcW w:w="2590" w:type="pct"/>
            <w:shd w:val="clear" w:color="auto" w:fill="FFFFFF" w:themeFill="background1"/>
          </w:tcPr>
          <w:p w14:paraId="72B33D8F" w14:textId="77777777" w:rsidR="00A467C6" w:rsidRPr="00321C5F" w:rsidRDefault="00A467C6" w:rsidP="0091411D">
            <w:pPr>
              <w:spacing w:line="240" w:lineRule="auto"/>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10</w:t>
            </w:r>
            <w:r>
              <w:rPr>
                <w:rFonts w:hint="eastAsia"/>
                <w:szCs w:val="21"/>
              </w:rPr>
              <w:t>个演员，每类动作每个演员执行</w:t>
            </w:r>
            <w:r>
              <w:rPr>
                <w:rFonts w:hint="eastAsia"/>
                <w:szCs w:val="21"/>
              </w:rPr>
              <w:t>2</w:t>
            </w:r>
            <w:r>
              <w:rPr>
                <w:rFonts w:hint="eastAsia"/>
                <w:szCs w:val="21"/>
              </w:rPr>
              <w:t>次；提供</w:t>
            </w:r>
            <w:r>
              <w:rPr>
                <w:rFonts w:hint="eastAsia"/>
                <w:szCs w:val="21"/>
              </w:rPr>
              <w:t>20</w:t>
            </w:r>
            <w:r>
              <w:rPr>
                <w:rFonts w:hint="eastAsia"/>
                <w:szCs w:val="21"/>
              </w:rPr>
              <w:t>个关节点的</w:t>
            </w:r>
            <w:r>
              <w:rPr>
                <w:rFonts w:hint="eastAsia"/>
                <w:szCs w:val="21"/>
              </w:rPr>
              <w:t>3D</w:t>
            </w:r>
            <w:r>
              <w:rPr>
                <w:rFonts w:hint="eastAsia"/>
                <w:szCs w:val="21"/>
              </w:rPr>
              <w:t>坐标数据</w:t>
            </w:r>
          </w:p>
        </w:tc>
      </w:tr>
      <w:tr w:rsidR="00A467C6" w14:paraId="79BEBBF5" w14:textId="77777777" w:rsidTr="0091411D">
        <w:tc>
          <w:tcPr>
            <w:cnfStyle w:val="001000000000" w:firstRow="0" w:lastRow="0" w:firstColumn="1" w:lastColumn="0" w:oddVBand="0" w:evenVBand="0" w:oddHBand="0" w:evenHBand="0" w:firstRowFirstColumn="0" w:firstRowLastColumn="0" w:lastRowFirstColumn="0" w:lastRowLastColumn="0"/>
            <w:tcW w:w="1250" w:type="pct"/>
            <w:shd w:val="clear" w:color="auto" w:fill="FFFFFF" w:themeFill="background1"/>
            <w:vAlign w:val="center"/>
          </w:tcPr>
          <w:p w14:paraId="275E3634" w14:textId="77777777" w:rsidR="00A467C6" w:rsidRPr="000D1FD1" w:rsidRDefault="00A467C6" w:rsidP="0091411D">
            <w:pPr>
              <w:jc w:val="center"/>
              <w:rPr>
                <w:b w:val="0"/>
                <w:szCs w:val="21"/>
              </w:rPr>
            </w:pPr>
            <w:r w:rsidRPr="000D1FD1">
              <w:rPr>
                <w:rFonts w:hint="eastAsia"/>
                <w:b w:val="0"/>
                <w:szCs w:val="21"/>
              </w:rPr>
              <w:t>M</w:t>
            </w:r>
            <w:r w:rsidRPr="000D1FD1">
              <w:rPr>
                <w:b w:val="0"/>
                <w:szCs w:val="21"/>
              </w:rPr>
              <w:t>SR DailyActivities3D</w:t>
            </w:r>
          </w:p>
        </w:tc>
        <w:tc>
          <w:tcPr>
            <w:tcW w:w="558" w:type="pct"/>
            <w:shd w:val="clear" w:color="auto" w:fill="FFFFFF" w:themeFill="background1"/>
            <w:vAlign w:val="center"/>
          </w:tcPr>
          <w:p w14:paraId="64523ADC" w14:textId="77777777" w:rsidR="00A467C6" w:rsidRPr="00321C5F" w:rsidRDefault="00A467C6" w:rsidP="0091411D">
            <w:pPr>
              <w:jc w:val="center"/>
              <w:cnfStyle w:val="000000000000" w:firstRow="0" w:lastRow="0" w:firstColumn="0" w:lastColumn="0" w:oddVBand="0" w:evenVBand="0" w:oddHBand="0" w:evenHBand="0" w:firstRowFirstColumn="0" w:firstRowLastColumn="0" w:lastRowFirstColumn="0" w:lastRowLastColumn="0"/>
              <w:rPr>
                <w:szCs w:val="21"/>
              </w:rPr>
            </w:pPr>
            <w:r w:rsidRPr="00321C5F">
              <w:rPr>
                <w:rFonts w:hint="eastAsia"/>
                <w:szCs w:val="21"/>
              </w:rPr>
              <w:t>16</w:t>
            </w:r>
          </w:p>
        </w:tc>
        <w:tc>
          <w:tcPr>
            <w:tcW w:w="602" w:type="pct"/>
            <w:shd w:val="clear" w:color="auto" w:fill="FFFFFF" w:themeFill="background1"/>
            <w:vAlign w:val="center"/>
          </w:tcPr>
          <w:p w14:paraId="41A8FF2F" w14:textId="77777777" w:rsidR="00A467C6" w:rsidRPr="00321C5F" w:rsidRDefault="00A467C6" w:rsidP="0091411D">
            <w:pPr>
              <w:jc w:val="center"/>
              <w:cnfStyle w:val="000000000000" w:firstRow="0" w:lastRow="0" w:firstColumn="0" w:lastColumn="0" w:oddVBand="0" w:evenVBand="0" w:oddHBand="0" w:evenHBand="0" w:firstRowFirstColumn="0" w:firstRowLastColumn="0" w:lastRowFirstColumn="0" w:lastRowLastColumn="0"/>
              <w:rPr>
                <w:szCs w:val="21"/>
              </w:rPr>
            </w:pPr>
            <w:r w:rsidRPr="00321C5F">
              <w:rPr>
                <w:rFonts w:hint="eastAsia"/>
                <w:szCs w:val="21"/>
              </w:rPr>
              <w:t>3</w:t>
            </w:r>
            <w:r w:rsidRPr="00321C5F">
              <w:rPr>
                <w:szCs w:val="21"/>
              </w:rPr>
              <w:t>20</w:t>
            </w:r>
          </w:p>
        </w:tc>
        <w:tc>
          <w:tcPr>
            <w:tcW w:w="2590" w:type="pct"/>
            <w:shd w:val="clear" w:color="auto" w:fill="FFFFFF" w:themeFill="background1"/>
          </w:tcPr>
          <w:p w14:paraId="0B52922F" w14:textId="77777777" w:rsidR="00A467C6" w:rsidRPr="00321C5F" w:rsidRDefault="00A467C6" w:rsidP="0091411D">
            <w:pPr>
              <w:spacing w:line="240" w:lineRule="auto"/>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10</w:t>
            </w:r>
            <w:r>
              <w:rPr>
                <w:rFonts w:hint="eastAsia"/>
                <w:szCs w:val="21"/>
              </w:rPr>
              <w:t>个演员；大部分样本涉及到人和物体的交互；捕获的</w:t>
            </w:r>
            <w:r>
              <w:rPr>
                <w:rFonts w:hint="eastAsia"/>
                <w:szCs w:val="21"/>
              </w:rPr>
              <w:t>3D</w:t>
            </w:r>
            <w:r>
              <w:rPr>
                <w:rFonts w:hint="eastAsia"/>
                <w:szCs w:val="21"/>
              </w:rPr>
              <w:t>关节点坐标受噪声污染严重</w:t>
            </w:r>
          </w:p>
        </w:tc>
      </w:tr>
      <w:tr w:rsidR="00A467C6" w14:paraId="4E95E3AA" w14:textId="77777777" w:rsidTr="00914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FFFFFF" w:themeFill="background1"/>
            <w:vAlign w:val="center"/>
          </w:tcPr>
          <w:p w14:paraId="253DB0A0" w14:textId="77777777" w:rsidR="00A467C6" w:rsidRPr="000D1FD1" w:rsidRDefault="00A467C6" w:rsidP="0091411D">
            <w:pPr>
              <w:jc w:val="center"/>
              <w:rPr>
                <w:b w:val="0"/>
                <w:szCs w:val="21"/>
              </w:rPr>
            </w:pPr>
            <w:r w:rsidRPr="000D1FD1">
              <w:rPr>
                <w:rFonts w:hint="eastAsia"/>
                <w:b w:val="0"/>
                <w:szCs w:val="21"/>
              </w:rPr>
              <w:t>F</w:t>
            </w:r>
            <w:r w:rsidRPr="000D1FD1">
              <w:rPr>
                <w:b w:val="0"/>
                <w:szCs w:val="21"/>
              </w:rPr>
              <w:t>lorence 3D Action</w:t>
            </w:r>
          </w:p>
        </w:tc>
        <w:tc>
          <w:tcPr>
            <w:tcW w:w="558" w:type="pct"/>
            <w:shd w:val="clear" w:color="auto" w:fill="FFFFFF" w:themeFill="background1"/>
            <w:vAlign w:val="center"/>
          </w:tcPr>
          <w:p w14:paraId="4AAD9F19" w14:textId="77777777" w:rsidR="00A467C6" w:rsidRPr="00321C5F" w:rsidRDefault="00A467C6" w:rsidP="0091411D">
            <w:pPr>
              <w:jc w:val="center"/>
              <w:cnfStyle w:val="000000100000" w:firstRow="0" w:lastRow="0" w:firstColumn="0" w:lastColumn="0" w:oddVBand="0" w:evenVBand="0" w:oddHBand="1" w:evenHBand="0" w:firstRowFirstColumn="0" w:firstRowLastColumn="0" w:lastRowFirstColumn="0" w:lastRowLastColumn="0"/>
              <w:rPr>
                <w:szCs w:val="21"/>
              </w:rPr>
            </w:pPr>
            <w:r w:rsidRPr="00321C5F">
              <w:rPr>
                <w:rFonts w:hint="eastAsia"/>
                <w:szCs w:val="21"/>
              </w:rPr>
              <w:t>9</w:t>
            </w:r>
          </w:p>
        </w:tc>
        <w:tc>
          <w:tcPr>
            <w:tcW w:w="602" w:type="pct"/>
            <w:shd w:val="clear" w:color="auto" w:fill="FFFFFF" w:themeFill="background1"/>
            <w:vAlign w:val="center"/>
          </w:tcPr>
          <w:p w14:paraId="01BD6C09" w14:textId="77777777" w:rsidR="00A467C6" w:rsidRPr="00321C5F" w:rsidRDefault="00A467C6" w:rsidP="0091411D">
            <w:pPr>
              <w:jc w:val="center"/>
              <w:cnfStyle w:val="000000100000" w:firstRow="0" w:lastRow="0" w:firstColumn="0" w:lastColumn="0" w:oddVBand="0" w:evenVBand="0" w:oddHBand="1" w:evenHBand="0" w:firstRowFirstColumn="0" w:firstRowLastColumn="0" w:lastRowFirstColumn="0" w:lastRowLastColumn="0"/>
              <w:rPr>
                <w:szCs w:val="21"/>
              </w:rPr>
            </w:pPr>
            <w:r w:rsidRPr="00321C5F">
              <w:rPr>
                <w:rFonts w:hint="eastAsia"/>
                <w:szCs w:val="21"/>
              </w:rPr>
              <w:t>2</w:t>
            </w:r>
            <w:r w:rsidRPr="00321C5F">
              <w:rPr>
                <w:szCs w:val="21"/>
              </w:rPr>
              <w:t>15</w:t>
            </w:r>
          </w:p>
        </w:tc>
        <w:tc>
          <w:tcPr>
            <w:tcW w:w="2590" w:type="pct"/>
            <w:shd w:val="clear" w:color="auto" w:fill="FFFFFF" w:themeFill="background1"/>
          </w:tcPr>
          <w:p w14:paraId="5AE6429A" w14:textId="77777777" w:rsidR="00A467C6" w:rsidRPr="00321C5F" w:rsidRDefault="00A467C6" w:rsidP="0091411D">
            <w:pPr>
              <w:spacing w:line="240" w:lineRule="auto"/>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10</w:t>
            </w:r>
            <w:r>
              <w:rPr>
                <w:rFonts w:hint="eastAsia"/>
                <w:szCs w:val="21"/>
              </w:rPr>
              <w:t>个演员，每类动作每个演员执行</w:t>
            </w:r>
            <w:r>
              <w:rPr>
                <w:rFonts w:hint="eastAsia"/>
                <w:szCs w:val="21"/>
              </w:rPr>
              <w:t>3</w:t>
            </w:r>
            <w:r>
              <w:rPr>
                <w:rFonts w:hint="eastAsia"/>
                <w:szCs w:val="21"/>
              </w:rPr>
              <w:t>次；动作相似性大，包含人与物体的交互，同类动作具有不同的执行方式</w:t>
            </w:r>
          </w:p>
        </w:tc>
      </w:tr>
      <w:tr w:rsidR="00A467C6" w14:paraId="355EC9C5" w14:textId="77777777" w:rsidTr="0091411D">
        <w:tc>
          <w:tcPr>
            <w:cnfStyle w:val="001000000000" w:firstRow="0" w:lastRow="0" w:firstColumn="1" w:lastColumn="0" w:oddVBand="0" w:evenVBand="0" w:oddHBand="0" w:evenHBand="0" w:firstRowFirstColumn="0" w:firstRowLastColumn="0" w:lastRowFirstColumn="0" w:lastRowLastColumn="0"/>
            <w:tcW w:w="1250" w:type="pct"/>
            <w:shd w:val="clear" w:color="auto" w:fill="FFFFFF" w:themeFill="background1"/>
            <w:vAlign w:val="center"/>
          </w:tcPr>
          <w:p w14:paraId="66ACF2FD" w14:textId="77777777" w:rsidR="00A467C6" w:rsidRPr="000D1FD1" w:rsidRDefault="00A467C6" w:rsidP="0091411D">
            <w:pPr>
              <w:jc w:val="center"/>
              <w:rPr>
                <w:b w:val="0"/>
                <w:szCs w:val="21"/>
              </w:rPr>
            </w:pPr>
            <w:r w:rsidRPr="000D1FD1">
              <w:rPr>
                <w:rFonts w:hint="eastAsia"/>
                <w:b w:val="0"/>
                <w:szCs w:val="21"/>
              </w:rPr>
              <w:t>R</w:t>
            </w:r>
            <w:r w:rsidRPr="000D1FD1">
              <w:rPr>
                <w:b w:val="0"/>
                <w:szCs w:val="21"/>
              </w:rPr>
              <w:t>GBD-HuDaAct</w:t>
            </w:r>
          </w:p>
        </w:tc>
        <w:tc>
          <w:tcPr>
            <w:tcW w:w="558" w:type="pct"/>
            <w:shd w:val="clear" w:color="auto" w:fill="FFFFFF" w:themeFill="background1"/>
            <w:vAlign w:val="center"/>
          </w:tcPr>
          <w:p w14:paraId="13F2CECC" w14:textId="77777777" w:rsidR="00A467C6" w:rsidRPr="00321C5F" w:rsidRDefault="00A467C6" w:rsidP="0091411D">
            <w:pPr>
              <w:jc w:val="center"/>
              <w:cnfStyle w:val="000000000000" w:firstRow="0" w:lastRow="0" w:firstColumn="0" w:lastColumn="0" w:oddVBand="0" w:evenVBand="0" w:oddHBand="0" w:evenHBand="0" w:firstRowFirstColumn="0" w:firstRowLastColumn="0" w:lastRowFirstColumn="0" w:lastRowLastColumn="0"/>
              <w:rPr>
                <w:szCs w:val="21"/>
              </w:rPr>
            </w:pPr>
            <w:r w:rsidRPr="00321C5F">
              <w:rPr>
                <w:rFonts w:hint="eastAsia"/>
                <w:szCs w:val="21"/>
              </w:rPr>
              <w:t>12</w:t>
            </w:r>
          </w:p>
        </w:tc>
        <w:tc>
          <w:tcPr>
            <w:tcW w:w="602" w:type="pct"/>
            <w:shd w:val="clear" w:color="auto" w:fill="FFFFFF" w:themeFill="background1"/>
            <w:vAlign w:val="center"/>
          </w:tcPr>
          <w:p w14:paraId="64F41763" w14:textId="77777777" w:rsidR="00A467C6" w:rsidRPr="00321C5F" w:rsidRDefault="00A467C6" w:rsidP="0091411D">
            <w:pPr>
              <w:jc w:val="center"/>
              <w:cnfStyle w:val="000000000000" w:firstRow="0" w:lastRow="0" w:firstColumn="0" w:lastColumn="0" w:oddVBand="0" w:evenVBand="0" w:oddHBand="0" w:evenHBand="0" w:firstRowFirstColumn="0" w:firstRowLastColumn="0" w:lastRowFirstColumn="0" w:lastRowLastColumn="0"/>
              <w:rPr>
                <w:szCs w:val="21"/>
              </w:rPr>
            </w:pPr>
            <w:r w:rsidRPr="00321C5F">
              <w:rPr>
                <w:rFonts w:hint="eastAsia"/>
                <w:szCs w:val="21"/>
              </w:rPr>
              <w:t>1</w:t>
            </w:r>
            <w:r w:rsidRPr="00321C5F">
              <w:rPr>
                <w:szCs w:val="21"/>
              </w:rPr>
              <w:t>189</w:t>
            </w:r>
          </w:p>
        </w:tc>
        <w:tc>
          <w:tcPr>
            <w:tcW w:w="2590" w:type="pct"/>
            <w:shd w:val="clear" w:color="auto" w:fill="FFFFFF" w:themeFill="background1"/>
          </w:tcPr>
          <w:p w14:paraId="03322269" w14:textId="77777777" w:rsidR="00A467C6" w:rsidRPr="00321C5F" w:rsidRDefault="00A467C6" w:rsidP="0091411D">
            <w:pPr>
              <w:spacing w:line="240" w:lineRule="auto"/>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30</w:t>
            </w:r>
            <w:r>
              <w:rPr>
                <w:rFonts w:hint="eastAsia"/>
                <w:szCs w:val="21"/>
              </w:rPr>
              <w:t>个演员，每类动作每个演员执行</w:t>
            </w:r>
            <w:r>
              <w:rPr>
                <w:rFonts w:hint="eastAsia"/>
                <w:szCs w:val="21"/>
              </w:rPr>
              <w:t>2~4</w:t>
            </w:r>
            <w:r>
              <w:rPr>
                <w:rFonts w:hint="eastAsia"/>
                <w:szCs w:val="21"/>
              </w:rPr>
              <w:t>次；提供深度图像与</w:t>
            </w:r>
            <w:r>
              <w:rPr>
                <w:rFonts w:hint="eastAsia"/>
                <w:szCs w:val="21"/>
              </w:rPr>
              <w:t>RGB</w:t>
            </w:r>
            <w:r>
              <w:rPr>
                <w:rFonts w:hint="eastAsia"/>
                <w:szCs w:val="21"/>
              </w:rPr>
              <w:t>图像，样本中混有随机背景动作</w:t>
            </w:r>
          </w:p>
        </w:tc>
      </w:tr>
      <w:tr w:rsidR="00A467C6" w14:paraId="50901544" w14:textId="77777777" w:rsidTr="00914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FFFFFF" w:themeFill="background1"/>
            <w:vAlign w:val="center"/>
          </w:tcPr>
          <w:p w14:paraId="106F6A2E" w14:textId="77777777" w:rsidR="00A467C6" w:rsidRPr="000D1FD1" w:rsidRDefault="00A467C6" w:rsidP="0091411D">
            <w:pPr>
              <w:jc w:val="center"/>
              <w:rPr>
                <w:b w:val="0"/>
                <w:szCs w:val="21"/>
              </w:rPr>
            </w:pPr>
            <w:r w:rsidRPr="000D1FD1">
              <w:rPr>
                <w:rFonts w:hint="eastAsia"/>
                <w:b w:val="0"/>
                <w:szCs w:val="21"/>
              </w:rPr>
              <w:t>M</w:t>
            </w:r>
            <w:r w:rsidRPr="000D1FD1">
              <w:rPr>
                <w:b w:val="0"/>
                <w:szCs w:val="21"/>
              </w:rPr>
              <w:t>SR ActionPairs</w:t>
            </w:r>
          </w:p>
        </w:tc>
        <w:tc>
          <w:tcPr>
            <w:tcW w:w="558" w:type="pct"/>
            <w:shd w:val="clear" w:color="auto" w:fill="FFFFFF" w:themeFill="background1"/>
            <w:vAlign w:val="center"/>
          </w:tcPr>
          <w:p w14:paraId="1D492880" w14:textId="77777777" w:rsidR="00A467C6" w:rsidRPr="00321C5F" w:rsidRDefault="00A467C6" w:rsidP="0091411D">
            <w:pPr>
              <w:jc w:val="center"/>
              <w:cnfStyle w:val="000000100000" w:firstRow="0" w:lastRow="0" w:firstColumn="0" w:lastColumn="0" w:oddVBand="0" w:evenVBand="0" w:oddHBand="1" w:evenHBand="0" w:firstRowFirstColumn="0" w:firstRowLastColumn="0" w:lastRowFirstColumn="0" w:lastRowLastColumn="0"/>
              <w:rPr>
                <w:szCs w:val="21"/>
              </w:rPr>
            </w:pPr>
            <w:r w:rsidRPr="00321C5F">
              <w:rPr>
                <w:rFonts w:hint="eastAsia"/>
                <w:szCs w:val="21"/>
              </w:rPr>
              <w:t>6</w:t>
            </w:r>
          </w:p>
        </w:tc>
        <w:tc>
          <w:tcPr>
            <w:tcW w:w="602" w:type="pct"/>
            <w:shd w:val="clear" w:color="auto" w:fill="FFFFFF" w:themeFill="background1"/>
            <w:vAlign w:val="center"/>
          </w:tcPr>
          <w:p w14:paraId="1AA37C69" w14:textId="77777777" w:rsidR="00A467C6" w:rsidRPr="00321C5F" w:rsidRDefault="00A467C6" w:rsidP="0091411D">
            <w:pPr>
              <w:jc w:val="center"/>
              <w:cnfStyle w:val="000000100000" w:firstRow="0" w:lastRow="0" w:firstColumn="0" w:lastColumn="0" w:oddVBand="0" w:evenVBand="0" w:oddHBand="1" w:evenHBand="0" w:firstRowFirstColumn="0" w:firstRowLastColumn="0" w:lastRowFirstColumn="0" w:lastRowLastColumn="0"/>
              <w:rPr>
                <w:szCs w:val="21"/>
              </w:rPr>
            </w:pPr>
            <w:r w:rsidRPr="00321C5F">
              <w:rPr>
                <w:rFonts w:hint="eastAsia"/>
                <w:szCs w:val="21"/>
              </w:rPr>
              <w:t>1</w:t>
            </w:r>
            <w:r w:rsidRPr="00321C5F">
              <w:rPr>
                <w:szCs w:val="21"/>
              </w:rPr>
              <w:t>80</w:t>
            </w:r>
          </w:p>
        </w:tc>
        <w:tc>
          <w:tcPr>
            <w:tcW w:w="2590" w:type="pct"/>
            <w:shd w:val="clear" w:color="auto" w:fill="FFFFFF" w:themeFill="background1"/>
          </w:tcPr>
          <w:p w14:paraId="0CE88DAE" w14:textId="77777777" w:rsidR="00A467C6" w:rsidRPr="00321C5F" w:rsidRDefault="00A467C6" w:rsidP="0091411D">
            <w:pPr>
              <w:spacing w:line="240" w:lineRule="auto"/>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10</w:t>
            </w:r>
            <w:r>
              <w:rPr>
                <w:rFonts w:hint="eastAsia"/>
                <w:szCs w:val="21"/>
              </w:rPr>
              <w:t>个演员，每类动作每个演员执行</w:t>
            </w:r>
            <w:r>
              <w:rPr>
                <w:rFonts w:hint="eastAsia"/>
                <w:szCs w:val="21"/>
              </w:rPr>
              <w:t>3</w:t>
            </w:r>
            <w:r>
              <w:rPr>
                <w:rFonts w:hint="eastAsia"/>
                <w:szCs w:val="21"/>
              </w:rPr>
              <w:t>次；每个动作对有相似的运动和形状</w:t>
            </w:r>
          </w:p>
        </w:tc>
      </w:tr>
      <w:tr w:rsidR="00A467C6" w14:paraId="1F1C3000" w14:textId="77777777" w:rsidTr="0091411D">
        <w:tc>
          <w:tcPr>
            <w:cnfStyle w:val="001000000000" w:firstRow="0" w:lastRow="0" w:firstColumn="1" w:lastColumn="0" w:oddVBand="0" w:evenVBand="0" w:oddHBand="0" w:evenHBand="0" w:firstRowFirstColumn="0" w:firstRowLastColumn="0" w:lastRowFirstColumn="0" w:lastRowLastColumn="0"/>
            <w:tcW w:w="1250" w:type="pct"/>
            <w:shd w:val="clear" w:color="auto" w:fill="FFFFFF" w:themeFill="background1"/>
            <w:vAlign w:val="center"/>
          </w:tcPr>
          <w:p w14:paraId="428CAF5D" w14:textId="77777777" w:rsidR="00A467C6" w:rsidRPr="000D1FD1" w:rsidRDefault="00A467C6" w:rsidP="0091411D">
            <w:pPr>
              <w:jc w:val="center"/>
              <w:rPr>
                <w:b w:val="0"/>
                <w:szCs w:val="21"/>
              </w:rPr>
            </w:pPr>
            <w:r w:rsidRPr="000D1FD1">
              <w:rPr>
                <w:rFonts w:hint="eastAsia"/>
                <w:b w:val="0"/>
                <w:szCs w:val="21"/>
              </w:rPr>
              <w:lastRenderedPageBreak/>
              <w:t>U</w:t>
            </w:r>
            <w:r w:rsidRPr="000D1FD1">
              <w:rPr>
                <w:b w:val="0"/>
                <w:szCs w:val="21"/>
              </w:rPr>
              <w:t>WA3D Multiview Activity</w:t>
            </w:r>
          </w:p>
        </w:tc>
        <w:tc>
          <w:tcPr>
            <w:tcW w:w="558" w:type="pct"/>
            <w:shd w:val="clear" w:color="auto" w:fill="FFFFFF" w:themeFill="background1"/>
            <w:vAlign w:val="center"/>
          </w:tcPr>
          <w:p w14:paraId="2A305E93" w14:textId="77777777" w:rsidR="00A467C6" w:rsidRPr="00321C5F" w:rsidRDefault="00A467C6" w:rsidP="0091411D">
            <w:pPr>
              <w:jc w:val="center"/>
              <w:cnfStyle w:val="000000000000" w:firstRow="0" w:lastRow="0" w:firstColumn="0" w:lastColumn="0" w:oddVBand="0" w:evenVBand="0" w:oddHBand="0" w:evenHBand="0" w:firstRowFirstColumn="0" w:firstRowLastColumn="0" w:lastRowFirstColumn="0" w:lastRowLastColumn="0"/>
              <w:rPr>
                <w:szCs w:val="21"/>
              </w:rPr>
            </w:pPr>
            <w:r w:rsidRPr="00321C5F">
              <w:rPr>
                <w:rFonts w:hint="eastAsia"/>
                <w:szCs w:val="21"/>
              </w:rPr>
              <w:t>30</w:t>
            </w:r>
          </w:p>
        </w:tc>
        <w:tc>
          <w:tcPr>
            <w:tcW w:w="602" w:type="pct"/>
            <w:shd w:val="clear" w:color="auto" w:fill="FFFFFF" w:themeFill="background1"/>
            <w:vAlign w:val="center"/>
          </w:tcPr>
          <w:p w14:paraId="1CA8F470" w14:textId="77777777" w:rsidR="00A467C6" w:rsidRPr="00321C5F" w:rsidRDefault="00A467C6" w:rsidP="0091411D">
            <w:pPr>
              <w:jc w:val="center"/>
              <w:cnfStyle w:val="000000000000" w:firstRow="0" w:lastRow="0" w:firstColumn="0" w:lastColumn="0" w:oddVBand="0" w:evenVBand="0" w:oddHBand="0" w:evenHBand="0" w:firstRowFirstColumn="0" w:firstRowLastColumn="0" w:lastRowFirstColumn="0" w:lastRowLastColumn="0"/>
              <w:rPr>
                <w:szCs w:val="21"/>
              </w:rPr>
            </w:pPr>
            <w:r w:rsidRPr="00321C5F">
              <w:rPr>
                <w:rFonts w:hint="eastAsia"/>
                <w:szCs w:val="21"/>
              </w:rPr>
              <w:t>7</w:t>
            </w:r>
            <w:r w:rsidRPr="00321C5F">
              <w:rPr>
                <w:szCs w:val="21"/>
              </w:rPr>
              <w:t>20</w:t>
            </w:r>
          </w:p>
        </w:tc>
        <w:tc>
          <w:tcPr>
            <w:tcW w:w="2590" w:type="pct"/>
            <w:shd w:val="clear" w:color="auto" w:fill="FFFFFF" w:themeFill="background1"/>
          </w:tcPr>
          <w:p w14:paraId="18B627A9" w14:textId="77777777" w:rsidR="00A467C6" w:rsidRPr="00321C5F" w:rsidRDefault="00A467C6" w:rsidP="0091411D">
            <w:pPr>
              <w:spacing w:line="240" w:lineRule="auto"/>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10</w:t>
            </w:r>
            <w:r>
              <w:rPr>
                <w:rFonts w:hint="eastAsia"/>
                <w:szCs w:val="21"/>
              </w:rPr>
              <w:t>个演员，每类动作每个演员执行</w:t>
            </w:r>
            <w:r>
              <w:rPr>
                <w:rFonts w:hint="eastAsia"/>
                <w:szCs w:val="21"/>
              </w:rPr>
              <w:t>2~3</w:t>
            </w:r>
            <w:r>
              <w:rPr>
                <w:rFonts w:hint="eastAsia"/>
                <w:szCs w:val="21"/>
              </w:rPr>
              <w:t>次；存在自遮挡和高度相似性；具有视角和尺度变化；提供关节点的</w:t>
            </w:r>
            <w:r>
              <w:rPr>
                <w:rFonts w:hint="eastAsia"/>
                <w:szCs w:val="21"/>
              </w:rPr>
              <w:t>3D</w:t>
            </w:r>
            <w:r>
              <w:rPr>
                <w:rFonts w:hint="eastAsia"/>
                <w:szCs w:val="21"/>
              </w:rPr>
              <w:t>坐标数据、深度图像、深度的前景分割图像与</w:t>
            </w:r>
            <w:r>
              <w:rPr>
                <w:rFonts w:hint="eastAsia"/>
                <w:szCs w:val="21"/>
              </w:rPr>
              <w:t>RGB</w:t>
            </w:r>
            <w:r>
              <w:rPr>
                <w:rFonts w:hint="eastAsia"/>
                <w:szCs w:val="21"/>
              </w:rPr>
              <w:t>图像</w:t>
            </w:r>
          </w:p>
        </w:tc>
      </w:tr>
      <w:tr w:rsidR="00A467C6" w14:paraId="51AB5BCB" w14:textId="77777777" w:rsidTr="00914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FFFFFF" w:themeFill="background1"/>
            <w:vAlign w:val="center"/>
          </w:tcPr>
          <w:p w14:paraId="176A2CEB" w14:textId="77777777" w:rsidR="00A467C6" w:rsidRPr="000D1FD1" w:rsidRDefault="00A467C6" w:rsidP="0091411D">
            <w:pPr>
              <w:jc w:val="center"/>
              <w:rPr>
                <w:b w:val="0"/>
                <w:szCs w:val="21"/>
              </w:rPr>
            </w:pPr>
            <w:r w:rsidRPr="000D1FD1">
              <w:rPr>
                <w:rFonts w:hint="eastAsia"/>
                <w:b w:val="0"/>
                <w:szCs w:val="21"/>
              </w:rPr>
              <w:t>C</w:t>
            </w:r>
            <w:r w:rsidRPr="000D1FD1">
              <w:rPr>
                <w:b w:val="0"/>
                <w:szCs w:val="21"/>
              </w:rPr>
              <w:t>AD-60</w:t>
            </w:r>
          </w:p>
        </w:tc>
        <w:tc>
          <w:tcPr>
            <w:tcW w:w="558" w:type="pct"/>
            <w:shd w:val="clear" w:color="auto" w:fill="FFFFFF" w:themeFill="background1"/>
            <w:vAlign w:val="center"/>
          </w:tcPr>
          <w:p w14:paraId="5F4A00B2" w14:textId="77777777" w:rsidR="00A467C6" w:rsidRPr="00321C5F" w:rsidRDefault="00A467C6" w:rsidP="0091411D">
            <w:pPr>
              <w:jc w:val="center"/>
              <w:cnfStyle w:val="000000100000" w:firstRow="0" w:lastRow="0" w:firstColumn="0" w:lastColumn="0" w:oddVBand="0" w:evenVBand="0" w:oddHBand="1" w:evenHBand="0" w:firstRowFirstColumn="0" w:firstRowLastColumn="0" w:lastRowFirstColumn="0" w:lastRowLastColumn="0"/>
              <w:rPr>
                <w:szCs w:val="21"/>
              </w:rPr>
            </w:pPr>
            <w:r w:rsidRPr="00321C5F">
              <w:rPr>
                <w:rFonts w:hint="eastAsia"/>
                <w:szCs w:val="21"/>
              </w:rPr>
              <w:t>12</w:t>
            </w:r>
          </w:p>
        </w:tc>
        <w:tc>
          <w:tcPr>
            <w:tcW w:w="602" w:type="pct"/>
            <w:shd w:val="clear" w:color="auto" w:fill="FFFFFF" w:themeFill="background1"/>
            <w:vAlign w:val="center"/>
          </w:tcPr>
          <w:p w14:paraId="350997E3" w14:textId="77777777" w:rsidR="00A467C6" w:rsidRPr="00321C5F" w:rsidRDefault="00A467C6" w:rsidP="0091411D">
            <w:pPr>
              <w:jc w:val="center"/>
              <w:cnfStyle w:val="000000100000" w:firstRow="0" w:lastRow="0" w:firstColumn="0" w:lastColumn="0" w:oddVBand="0" w:evenVBand="0" w:oddHBand="1" w:evenHBand="0" w:firstRowFirstColumn="0" w:firstRowLastColumn="0" w:lastRowFirstColumn="0" w:lastRowLastColumn="0"/>
              <w:rPr>
                <w:szCs w:val="21"/>
              </w:rPr>
            </w:pPr>
            <w:r w:rsidRPr="00321C5F">
              <w:rPr>
                <w:rFonts w:hint="eastAsia"/>
                <w:szCs w:val="21"/>
              </w:rPr>
              <w:t>6</w:t>
            </w:r>
            <w:r w:rsidRPr="00321C5F">
              <w:rPr>
                <w:szCs w:val="21"/>
              </w:rPr>
              <w:t>0</w:t>
            </w:r>
          </w:p>
        </w:tc>
        <w:tc>
          <w:tcPr>
            <w:tcW w:w="2590" w:type="pct"/>
            <w:shd w:val="clear" w:color="auto" w:fill="FFFFFF" w:themeFill="background1"/>
          </w:tcPr>
          <w:p w14:paraId="4C14B688" w14:textId="77777777" w:rsidR="00A467C6" w:rsidRPr="00321C5F" w:rsidRDefault="00A467C6" w:rsidP="0091411D">
            <w:pPr>
              <w:spacing w:line="240" w:lineRule="auto"/>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4</w:t>
            </w:r>
            <w:r>
              <w:rPr>
                <w:rFonts w:hint="eastAsia"/>
                <w:szCs w:val="21"/>
              </w:rPr>
              <w:t>个演员，在</w:t>
            </w:r>
            <w:r>
              <w:rPr>
                <w:rFonts w:hint="eastAsia"/>
                <w:szCs w:val="21"/>
              </w:rPr>
              <w:t>5</w:t>
            </w:r>
            <w:r>
              <w:rPr>
                <w:rFonts w:hint="eastAsia"/>
                <w:szCs w:val="21"/>
              </w:rPr>
              <w:t>个不同的场景中执行动作；提供</w:t>
            </w:r>
            <w:r>
              <w:rPr>
                <w:rFonts w:hint="eastAsia"/>
                <w:szCs w:val="21"/>
              </w:rPr>
              <w:t>15</w:t>
            </w:r>
            <w:r>
              <w:rPr>
                <w:rFonts w:hint="eastAsia"/>
                <w:szCs w:val="21"/>
              </w:rPr>
              <w:t>个关节点的</w:t>
            </w:r>
            <w:r>
              <w:rPr>
                <w:rFonts w:hint="eastAsia"/>
                <w:szCs w:val="21"/>
              </w:rPr>
              <w:t>3D</w:t>
            </w:r>
            <w:r>
              <w:rPr>
                <w:rFonts w:hint="eastAsia"/>
                <w:szCs w:val="21"/>
              </w:rPr>
              <w:t>坐标数据、深度图像与</w:t>
            </w:r>
            <w:r>
              <w:rPr>
                <w:rFonts w:hint="eastAsia"/>
                <w:szCs w:val="21"/>
              </w:rPr>
              <w:t>RGB</w:t>
            </w:r>
            <w:r>
              <w:rPr>
                <w:rFonts w:hint="eastAsia"/>
                <w:szCs w:val="21"/>
              </w:rPr>
              <w:t>图像</w:t>
            </w:r>
          </w:p>
        </w:tc>
      </w:tr>
    </w:tbl>
    <w:p w14:paraId="27A74C82" w14:textId="282C2FE7" w:rsidR="005F25C4" w:rsidRPr="005F25C4" w:rsidRDefault="005F25C4" w:rsidP="005F25C4">
      <w:pPr>
        <w:pStyle w:val="aff1"/>
        <w:ind w:firstLineChars="200" w:firstLine="480"/>
        <w:rPr>
          <w:sz w:val="24"/>
          <w:szCs w:val="24"/>
        </w:rPr>
      </w:pPr>
      <w:r w:rsidRPr="005F25C4">
        <w:rPr>
          <w:rFonts w:hint="eastAsia"/>
          <w:sz w:val="24"/>
          <w:szCs w:val="24"/>
        </w:rPr>
        <w:t>在本文中主要使用……</w:t>
      </w:r>
    </w:p>
    <w:p w14:paraId="26494ACE" w14:textId="1B91138A" w:rsidR="005D2E7B" w:rsidRDefault="0091411D" w:rsidP="005F25C4">
      <w:pPr>
        <w:pStyle w:val="2"/>
        <w:numPr>
          <w:ilvl w:val="1"/>
          <w:numId w:val="27"/>
        </w:numPr>
        <w:spacing w:before="156" w:after="156"/>
      </w:pPr>
      <w:bookmarkStart w:id="77" w:name="_Toc6074248"/>
      <w:r>
        <w:rPr>
          <w:rFonts w:hint="eastAsia"/>
        </w:rPr>
        <w:t>识别模型</w:t>
      </w:r>
      <w:r w:rsidR="005D2E7B">
        <w:rPr>
          <w:rFonts w:hint="eastAsia"/>
        </w:rPr>
        <w:t>的评价</w:t>
      </w:r>
      <w:bookmarkEnd w:id="77"/>
    </w:p>
    <w:p w14:paraId="64167A28" w14:textId="02ECA086" w:rsidR="0091411D" w:rsidRPr="0091411D" w:rsidRDefault="0091411D" w:rsidP="0091411D">
      <w:pPr>
        <w:pStyle w:val="3"/>
        <w:numPr>
          <w:ilvl w:val="2"/>
          <w:numId w:val="27"/>
        </w:numPr>
        <w:spacing w:before="156" w:after="156"/>
      </w:pPr>
      <w:bookmarkStart w:id="78" w:name="_Toc6074249"/>
      <w:r>
        <w:rPr>
          <w:rFonts w:hint="eastAsia"/>
        </w:rPr>
        <w:t>数据集的测试方法</w:t>
      </w:r>
      <w:bookmarkEnd w:id="78"/>
    </w:p>
    <w:p w14:paraId="4DB27496" w14:textId="77777777" w:rsidR="009241E3" w:rsidRPr="00D34515" w:rsidRDefault="00AF0229" w:rsidP="00D34515">
      <w:pPr>
        <w:ind w:firstLineChars="200" w:firstLine="480"/>
        <w:rPr>
          <w:sz w:val="24"/>
          <w:szCs w:val="24"/>
        </w:rPr>
      </w:pPr>
      <w:r w:rsidRPr="00D34515">
        <w:rPr>
          <w:rFonts w:hint="eastAsia"/>
          <w:sz w:val="24"/>
          <w:szCs w:val="24"/>
        </w:rPr>
        <w:t>对于</w:t>
      </w:r>
      <w:r w:rsidR="009241E3" w:rsidRPr="00D34515">
        <w:rPr>
          <w:sz w:val="24"/>
          <w:szCs w:val="24"/>
        </w:rPr>
        <w:t>动作</w:t>
      </w:r>
      <w:r w:rsidR="009241E3" w:rsidRPr="00D34515">
        <w:rPr>
          <w:rFonts w:hint="eastAsia"/>
          <w:sz w:val="24"/>
          <w:szCs w:val="24"/>
        </w:rPr>
        <w:t>识别精确度的判断，目前主要</w:t>
      </w:r>
      <w:r w:rsidRPr="00D34515">
        <w:rPr>
          <w:rFonts w:hint="eastAsia"/>
          <w:sz w:val="24"/>
          <w:szCs w:val="24"/>
        </w:rPr>
        <w:t>采用跨目标验证和交叉验证的方法。</w:t>
      </w:r>
    </w:p>
    <w:p w14:paraId="52CF1067" w14:textId="5C14539D" w:rsidR="009241E3" w:rsidRPr="00D34515" w:rsidRDefault="00AF0229" w:rsidP="00D34515">
      <w:pPr>
        <w:ind w:firstLineChars="200" w:firstLine="480"/>
        <w:rPr>
          <w:sz w:val="24"/>
          <w:szCs w:val="24"/>
        </w:rPr>
      </w:pPr>
      <w:r w:rsidRPr="00D34515">
        <w:rPr>
          <w:rFonts w:hint="eastAsia"/>
          <w:sz w:val="24"/>
          <w:szCs w:val="24"/>
        </w:rPr>
        <w:t>跨目标验证的思想是：训练样本与测试样本分别来自不同</w:t>
      </w:r>
      <w:r w:rsidR="009241E3" w:rsidRPr="00D34515">
        <w:rPr>
          <w:rFonts w:hint="eastAsia"/>
          <w:sz w:val="24"/>
          <w:szCs w:val="24"/>
        </w:rPr>
        <w:t>动作执行者的</w:t>
      </w:r>
      <w:r w:rsidRPr="00D34515">
        <w:rPr>
          <w:rFonts w:hint="eastAsia"/>
          <w:sz w:val="24"/>
          <w:szCs w:val="24"/>
        </w:rPr>
        <w:t>动作序列。</w:t>
      </w:r>
      <w:r w:rsidR="00D34515" w:rsidRPr="00D34515">
        <w:rPr>
          <w:rFonts w:hint="eastAsia"/>
          <w:sz w:val="24"/>
          <w:szCs w:val="24"/>
        </w:rPr>
        <w:t>此方法便是为了解决上一节提到的，同类型的动作不同动作执行者模型评价问题。</w:t>
      </w:r>
    </w:p>
    <w:p w14:paraId="01E7BD9D" w14:textId="31000FCD" w:rsidR="0091411D" w:rsidRDefault="00AF0229" w:rsidP="00241B50">
      <w:pPr>
        <w:ind w:firstLineChars="200" w:firstLine="480"/>
        <w:rPr>
          <w:sz w:val="24"/>
          <w:szCs w:val="24"/>
        </w:rPr>
      </w:pPr>
      <w:r w:rsidRPr="00D34515">
        <w:rPr>
          <w:rFonts w:hint="eastAsia"/>
          <w:sz w:val="24"/>
          <w:szCs w:val="24"/>
        </w:rPr>
        <w:t>交叉验证是用来验证分类器性能的一种常用统计分析方法，基本思想是按照一定的划分方式将原始数据集进行分组，一部分作为训练集，另一部分作为验证集。首先</w:t>
      </w:r>
      <w:r w:rsidR="00353374">
        <w:rPr>
          <w:rFonts w:hint="eastAsia"/>
          <w:sz w:val="24"/>
          <w:szCs w:val="24"/>
        </w:rPr>
        <w:t>用训练集对分类器进行训练，再利用验证集来测试训练得到的模型。</w:t>
      </w:r>
      <w:r w:rsidRPr="00D34515">
        <w:rPr>
          <w:rFonts w:hint="eastAsia"/>
          <w:sz w:val="24"/>
          <w:szCs w:val="24"/>
        </w:rPr>
        <w:t>评价分类器的性能指标</w:t>
      </w:r>
      <w:r w:rsidR="00353374">
        <w:rPr>
          <w:rFonts w:hint="eastAsia"/>
          <w:sz w:val="24"/>
          <w:szCs w:val="24"/>
        </w:rPr>
        <w:t>将使用验证集中的测试结果得出</w:t>
      </w:r>
      <w:r w:rsidRPr="00D34515">
        <w:rPr>
          <w:rFonts w:hint="eastAsia"/>
          <w:sz w:val="24"/>
          <w:szCs w:val="24"/>
        </w:rPr>
        <w:t>。</w:t>
      </w:r>
    </w:p>
    <w:p w14:paraId="0EA7A012" w14:textId="2AF20DE0" w:rsidR="00E010F9" w:rsidRDefault="00E010F9" w:rsidP="00241B50">
      <w:pPr>
        <w:ind w:firstLineChars="200" w:firstLine="480"/>
      </w:pPr>
      <w:r>
        <w:rPr>
          <w:sz w:val="24"/>
          <w:szCs w:val="24"/>
        </w:rPr>
        <w:t>在本文中</w:t>
      </w:r>
      <w:r w:rsidR="00E0033B">
        <w:rPr>
          <w:rFonts w:hint="eastAsia"/>
          <w:sz w:val="24"/>
          <w:szCs w:val="24"/>
        </w:rPr>
        <w:t>将使用</w:t>
      </w:r>
      <w:r w:rsidR="00E0033B" w:rsidRPr="00D34515">
        <w:rPr>
          <w:rFonts w:hint="eastAsia"/>
          <w:sz w:val="24"/>
          <w:szCs w:val="24"/>
        </w:rPr>
        <w:t>跨目标验证和交叉验证</w:t>
      </w:r>
      <w:r w:rsidR="00E0033B">
        <w:rPr>
          <w:rFonts w:hint="eastAsia"/>
          <w:sz w:val="24"/>
          <w:szCs w:val="24"/>
        </w:rPr>
        <w:t>相结合的方法对多用方法进行评估。</w:t>
      </w:r>
    </w:p>
    <w:p w14:paraId="1AFB4242" w14:textId="5C060DBE" w:rsidR="0091411D" w:rsidRDefault="0091411D" w:rsidP="0091411D">
      <w:pPr>
        <w:pStyle w:val="3"/>
        <w:numPr>
          <w:ilvl w:val="2"/>
          <w:numId w:val="27"/>
        </w:numPr>
        <w:spacing w:before="156" w:after="156"/>
      </w:pPr>
      <w:bookmarkStart w:id="79" w:name="_Toc6074250"/>
      <w:r>
        <w:rPr>
          <w:rFonts w:hint="eastAsia"/>
        </w:rPr>
        <w:t>测试</w:t>
      </w:r>
      <w:r w:rsidR="008D1F6F">
        <w:rPr>
          <w:rFonts w:hint="eastAsia"/>
        </w:rPr>
        <w:t>准确率</w:t>
      </w:r>
      <w:r>
        <w:rPr>
          <w:rFonts w:hint="eastAsia"/>
        </w:rPr>
        <w:t>的表示方法</w:t>
      </w:r>
      <w:bookmarkEnd w:id="79"/>
    </w:p>
    <w:p w14:paraId="6F4A0903" w14:textId="4FFFF6F9" w:rsidR="00933F22" w:rsidRPr="00353374" w:rsidRDefault="00933F22" w:rsidP="005E64AB">
      <w:pPr>
        <w:ind w:firstLineChars="200" w:firstLine="480"/>
        <w:rPr>
          <w:b/>
          <w:bCs/>
          <w:sz w:val="24"/>
          <w:szCs w:val="24"/>
        </w:rPr>
      </w:pPr>
      <w:r w:rsidRPr="00353374">
        <w:rPr>
          <w:rFonts w:hint="eastAsia"/>
          <w:sz w:val="24"/>
          <w:szCs w:val="24"/>
        </w:rPr>
        <w:t>常用的用于评价机器学习模型的性能指标有</w:t>
      </w:r>
      <w:r w:rsidR="00353374" w:rsidRPr="00353374">
        <w:rPr>
          <w:rFonts w:hint="eastAsia"/>
          <w:sz w:val="24"/>
          <w:szCs w:val="24"/>
        </w:rPr>
        <w:t>正确率、召回率、混淆矩阵、</w:t>
      </w:r>
      <w:r w:rsidR="00353374" w:rsidRPr="00353374">
        <w:rPr>
          <w:rFonts w:hint="eastAsia"/>
          <w:sz w:val="24"/>
          <w:szCs w:val="24"/>
        </w:rPr>
        <w:t>ROC</w:t>
      </w:r>
      <w:r w:rsidR="00353374" w:rsidRPr="00353374">
        <w:rPr>
          <w:rFonts w:hint="eastAsia"/>
          <w:sz w:val="24"/>
          <w:szCs w:val="24"/>
        </w:rPr>
        <w:t>曲线和</w:t>
      </w:r>
      <w:r w:rsidR="00353374" w:rsidRPr="00353374">
        <w:rPr>
          <w:rFonts w:hint="eastAsia"/>
          <w:sz w:val="24"/>
          <w:szCs w:val="24"/>
        </w:rPr>
        <w:t>AUC</w:t>
      </w:r>
      <w:r w:rsidR="00353374" w:rsidRPr="00353374">
        <w:rPr>
          <w:rFonts w:hint="eastAsia"/>
          <w:sz w:val="24"/>
          <w:szCs w:val="24"/>
        </w:rPr>
        <w:t>曲线</w:t>
      </w:r>
      <w:r w:rsidR="00353374" w:rsidRPr="00353374">
        <w:rPr>
          <w:rStyle w:val="afd"/>
        </w:rPr>
        <w:fldChar w:fldCharType="begin"/>
      </w:r>
      <w:r w:rsidR="00353374" w:rsidRPr="00353374">
        <w:rPr>
          <w:rStyle w:val="afd"/>
        </w:rPr>
        <w:instrText xml:space="preserve"> </w:instrText>
      </w:r>
      <w:r w:rsidR="00353374" w:rsidRPr="00353374">
        <w:rPr>
          <w:rStyle w:val="afd"/>
          <w:rFonts w:hint="eastAsia"/>
        </w:rPr>
        <w:instrText>REF _Ref6006406 \r \h</w:instrText>
      </w:r>
      <w:r w:rsidR="00353374" w:rsidRPr="00353374">
        <w:rPr>
          <w:rStyle w:val="afd"/>
        </w:rPr>
        <w:instrText xml:space="preserve">  \* MERGEFORMAT </w:instrText>
      </w:r>
      <w:r w:rsidR="00353374" w:rsidRPr="00353374">
        <w:rPr>
          <w:rStyle w:val="afd"/>
        </w:rPr>
      </w:r>
      <w:r w:rsidR="00353374" w:rsidRPr="00353374">
        <w:rPr>
          <w:rStyle w:val="afd"/>
        </w:rPr>
        <w:fldChar w:fldCharType="separate"/>
      </w:r>
      <w:r w:rsidR="00971587">
        <w:rPr>
          <w:rStyle w:val="afd"/>
        </w:rPr>
        <w:t>[22]</w:t>
      </w:r>
      <w:r w:rsidR="00353374" w:rsidRPr="00353374">
        <w:rPr>
          <w:rStyle w:val="afd"/>
        </w:rPr>
        <w:fldChar w:fldCharType="end"/>
      </w:r>
      <w:r w:rsidR="00451D9A">
        <w:rPr>
          <w:rFonts w:hint="eastAsia"/>
          <w:bCs/>
          <w:sz w:val="24"/>
          <w:szCs w:val="24"/>
        </w:rPr>
        <w:t>，本文中</w:t>
      </w:r>
      <w:r w:rsidR="00353374" w:rsidRPr="00353374">
        <w:rPr>
          <w:rFonts w:hint="eastAsia"/>
          <w:bCs/>
          <w:sz w:val="24"/>
          <w:szCs w:val="24"/>
        </w:rPr>
        <w:t>使用正确率和混淆矩阵进行模型的评价。</w:t>
      </w:r>
    </w:p>
    <w:p w14:paraId="2A48B269" w14:textId="3972F385" w:rsidR="00353374" w:rsidRPr="00241B50" w:rsidRDefault="008D2F32" w:rsidP="00241B50">
      <w:pPr>
        <w:ind w:firstLineChars="200" w:firstLine="480"/>
        <w:rPr>
          <w:sz w:val="24"/>
          <w:szCs w:val="24"/>
        </w:rPr>
      </w:pPr>
      <w:r w:rsidRPr="00241B50">
        <w:rPr>
          <w:rFonts w:hint="eastAsia"/>
          <w:sz w:val="24"/>
          <w:szCs w:val="24"/>
        </w:rPr>
        <w:t>对</w:t>
      </w:r>
      <w:r w:rsidR="008D1F6F" w:rsidRPr="00241B50">
        <w:rPr>
          <w:rFonts w:hint="eastAsia"/>
          <w:sz w:val="24"/>
          <w:szCs w:val="24"/>
        </w:rPr>
        <w:t>一批</w:t>
      </w:r>
      <w:r w:rsidRPr="00241B50">
        <w:rPr>
          <w:rFonts w:hint="eastAsia"/>
          <w:sz w:val="24"/>
          <w:szCs w:val="24"/>
        </w:rPr>
        <w:t>二分类</w:t>
      </w:r>
      <w:r w:rsidR="008D1F6F" w:rsidRPr="00241B50">
        <w:rPr>
          <w:rFonts w:hint="eastAsia"/>
          <w:sz w:val="24"/>
          <w:szCs w:val="24"/>
        </w:rPr>
        <w:t>样本</w:t>
      </w:r>
      <w:r w:rsidRPr="00241B50">
        <w:rPr>
          <w:rFonts w:hint="eastAsia"/>
          <w:sz w:val="24"/>
          <w:szCs w:val="24"/>
        </w:rPr>
        <w:t>进行分类后</w:t>
      </w:r>
      <w:r w:rsidR="008D1F6F" w:rsidRPr="00241B50">
        <w:rPr>
          <w:rFonts w:hint="eastAsia"/>
          <w:sz w:val="24"/>
          <w:szCs w:val="24"/>
        </w:rPr>
        <w:t>，</w:t>
      </w:r>
      <w:r w:rsidRPr="00241B50">
        <w:rPr>
          <w:rFonts w:hint="eastAsia"/>
          <w:sz w:val="24"/>
          <w:szCs w:val="24"/>
        </w:rPr>
        <w:t>对于每一个样本，其分类结果必然属于以下</w:t>
      </w:r>
      <w:r w:rsidR="00353374">
        <w:rPr>
          <w:sz w:val="24"/>
          <w:szCs w:val="24"/>
        </w:rPr>
        <w:fldChar w:fldCharType="begin"/>
      </w:r>
      <w:r w:rsidR="00353374">
        <w:rPr>
          <w:sz w:val="24"/>
          <w:szCs w:val="24"/>
        </w:rPr>
        <w:instrText xml:space="preserve"> </w:instrText>
      </w:r>
      <w:r w:rsidR="00353374">
        <w:rPr>
          <w:rFonts w:hint="eastAsia"/>
          <w:sz w:val="24"/>
          <w:szCs w:val="24"/>
        </w:rPr>
        <w:instrText>REF _Ref6007013 \h</w:instrText>
      </w:r>
      <w:r w:rsidR="00353374">
        <w:rPr>
          <w:sz w:val="24"/>
          <w:szCs w:val="24"/>
        </w:rPr>
        <w:instrText xml:space="preserve">  \* MERGEFORMAT </w:instrText>
      </w:r>
      <w:r w:rsidR="00353374">
        <w:rPr>
          <w:sz w:val="24"/>
          <w:szCs w:val="24"/>
        </w:rPr>
      </w:r>
      <w:r w:rsidR="00353374">
        <w:rPr>
          <w:sz w:val="24"/>
          <w:szCs w:val="24"/>
        </w:rPr>
        <w:fldChar w:fldCharType="separate"/>
      </w:r>
      <w:r w:rsidR="00971587" w:rsidRPr="00971587">
        <w:rPr>
          <w:rFonts w:hint="eastAsia"/>
          <w:sz w:val="24"/>
          <w:szCs w:val="24"/>
        </w:rPr>
        <w:t>表</w:t>
      </w:r>
      <w:r w:rsidR="00971587" w:rsidRPr="00971587">
        <w:rPr>
          <w:rFonts w:hint="eastAsia"/>
          <w:sz w:val="24"/>
          <w:szCs w:val="24"/>
        </w:rPr>
        <w:t xml:space="preserve"> </w:t>
      </w:r>
      <w:r w:rsidR="00971587" w:rsidRPr="00971587">
        <w:rPr>
          <w:sz w:val="24"/>
          <w:szCs w:val="24"/>
        </w:rPr>
        <w:t>2</w:t>
      </w:r>
      <w:r w:rsidR="00971587" w:rsidRPr="00971587">
        <w:rPr>
          <w:sz w:val="24"/>
          <w:szCs w:val="24"/>
        </w:rPr>
        <w:noBreakHyphen/>
        <w:t>2</w:t>
      </w:r>
      <w:r w:rsidR="00971587">
        <w:t xml:space="preserve"> </w:t>
      </w:r>
      <w:r w:rsidR="00971587">
        <w:rPr>
          <w:rFonts w:hint="eastAsia"/>
        </w:rPr>
        <w:t>二分类结果可能出现的情况</w:t>
      </w:r>
      <w:r w:rsidR="00353374">
        <w:rPr>
          <w:sz w:val="24"/>
          <w:szCs w:val="24"/>
        </w:rPr>
        <w:fldChar w:fldCharType="end"/>
      </w:r>
      <w:r w:rsidRPr="00241B50">
        <w:rPr>
          <w:rFonts w:hint="eastAsia"/>
          <w:sz w:val="24"/>
          <w:szCs w:val="24"/>
        </w:rPr>
        <w:t>四种情况之一：</w:t>
      </w:r>
    </w:p>
    <w:p w14:paraId="3DD8B158" w14:textId="137496AB" w:rsidR="00353374" w:rsidRDefault="00353374" w:rsidP="00353374">
      <w:pPr>
        <w:pStyle w:val="af4"/>
        <w:keepNext/>
        <w:jc w:val="center"/>
      </w:pPr>
      <w:bookmarkStart w:id="80" w:name="_Ref600701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71587">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71587">
        <w:rPr>
          <w:noProof/>
        </w:rPr>
        <w:t>2</w:t>
      </w:r>
      <w:r>
        <w:fldChar w:fldCharType="end"/>
      </w:r>
      <w:r>
        <w:t xml:space="preserve"> </w:t>
      </w:r>
      <w:r>
        <w:rPr>
          <w:rFonts w:hint="eastAsia"/>
        </w:rPr>
        <w:t>二分类结果可能出现的情况</w:t>
      </w:r>
      <w:bookmarkEnd w:id="80"/>
    </w:p>
    <w:tbl>
      <w:tblPr>
        <w:tblStyle w:val="af6"/>
        <w:tblW w:w="0" w:type="auto"/>
        <w:tblBorders>
          <w:insideH w:val="single" w:sz="8" w:space="0" w:color="auto"/>
        </w:tblBorders>
        <w:tblLook w:val="04A0" w:firstRow="1" w:lastRow="0" w:firstColumn="1" w:lastColumn="0" w:noHBand="0" w:noVBand="1"/>
      </w:tblPr>
      <w:tblGrid>
        <w:gridCol w:w="4388"/>
        <w:gridCol w:w="4389"/>
      </w:tblGrid>
      <w:tr w:rsidR="008D2F32" w14:paraId="5C1A6218" w14:textId="77777777" w:rsidTr="00BF01C0">
        <w:tc>
          <w:tcPr>
            <w:tcW w:w="4388" w:type="dxa"/>
            <w:vAlign w:val="center"/>
          </w:tcPr>
          <w:p w14:paraId="242B8392" w14:textId="3C8E8126" w:rsidR="008D2F32" w:rsidRPr="006D5F1D" w:rsidRDefault="008D2F32" w:rsidP="006D5F1D">
            <w:pPr>
              <w:jc w:val="center"/>
            </w:pPr>
            <w:r w:rsidRPr="006D5F1D">
              <w:rPr>
                <w:rFonts w:hint="eastAsia"/>
              </w:rPr>
              <w:t>真正例</w:t>
            </w:r>
            <w:r w:rsidR="001917B3" w:rsidRPr="006D5F1D">
              <w:rPr>
                <w:rFonts w:hint="eastAsia"/>
              </w:rPr>
              <w:t>（</w:t>
            </w:r>
            <w:r w:rsidR="001917B3" w:rsidRPr="006D5F1D">
              <w:t>True Positive</w:t>
            </w:r>
            <w:r w:rsidR="001917B3" w:rsidRPr="006D5F1D">
              <w:rPr>
                <w:rFonts w:hint="eastAsia"/>
              </w:rPr>
              <w:t>，简称</w:t>
            </w:r>
            <w:r w:rsidR="001917B3" w:rsidRPr="006D5F1D">
              <w:t>TP</w:t>
            </w:r>
            <w:r w:rsidR="001917B3" w:rsidRPr="006D5F1D">
              <w:rPr>
                <w:rFonts w:hint="eastAsia"/>
              </w:rPr>
              <w:t>）</w:t>
            </w:r>
          </w:p>
        </w:tc>
        <w:tc>
          <w:tcPr>
            <w:tcW w:w="4389" w:type="dxa"/>
            <w:vAlign w:val="center"/>
          </w:tcPr>
          <w:p w14:paraId="34632F4D" w14:textId="56381763" w:rsidR="008D2F32" w:rsidRPr="006D5F1D" w:rsidRDefault="001917B3" w:rsidP="006D5F1D">
            <w:pPr>
              <w:jc w:val="center"/>
            </w:pPr>
            <w:r w:rsidRPr="006D5F1D">
              <w:rPr>
                <w:rFonts w:hint="eastAsia"/>
              </w:rPr>
              <w:t>将一个正例正确判断成一个正例</w:t>
            </w:r>
          </w:p>
        </w:tc>
      </w:tr>
      <w:tr w:rsidR="008D2F32" w14:paraId="2D05FDAA" w14:textId="77777777" w:rsidTr="00BF01C0">
        <w:tc>
          <w:tcPr>
            <w:tcW w:w="4388" w:type="dxa"/>
            <w:vAlign w:val="center"/>
          </w:tcPr>
          <w:p w14:paraId="7B320EFD" w14:textId="25A83028" w:rsidR="008D2F32" w:rsidRPr="006D5F1D" w:rsidRDefault="008D2F32" w:rsidP="006D5F1D">
            <w:pPr>
              <w:jc w:val="center"/>
            </w:pPr>
            <w:r w:rsidRPr="006D5F1D">
              <w:rPr>
                <w:rFonts w:hint="eastAsia"/>
              </w:rPr>
              <w:t>伪正例</w:t>
            </w:r>
            <w:r w:rsidR="001917B3" w:rsidRPr="006D5F1D">
              <w:rPr>
                <w:rFonts w:hint="eastAsia"/>
              </w:rPr>
              <w:t>（</w:t>
            </w:r>
            <w:r w:rsidR="001917B3" w:rsidRPr="006D5F1D">
              <w:t>False Positive</w:t>
            </w:r>
            <w:r w:rsidR="001917B3" w:rsidRPr="006D5F1D">
              <w:rPr>
                <w:rFonts w:hint="eastAsia"/>
              </w:rPr>
              <w:t>，简称</w:t>
            </w:r>
            <w:r w:rsidR="001917B3" w:rsidRPr="006D5F1D">
              <w:t>FP</w:t>
            </w:r>
            <w:r w:rsidR="001917B3" w:rsidRPr="006D5F1D">
              <w:rPr>
                <w:rFonts w:hint="eastAsia"/>
              </w:rPr>
              <w:t>）</w:t>
            </w:r>
          </w:p>
        </w:tc>
        <w:tc>
          <w:tcPr>
            <w:tcW w:w="4389" w:type="dxa"/>
            <w:vAlign w:val="center"/>
          </w:tcPr>
          <w:p w14:paraId="4A760761" w14:textId="76A57782" w:rsidR="008D2F32" w:rsidRPr="006D5F1D" w:rsidRDefault="001917B3" w:rsidP="006D5F1D">
            <w:pPr>
              <w:jc w:val="center"/>
            </w:pPr>
            <w:r w:rsidRPr="006D5F1D">
              <w:rPr>
                <w:rFonts w:hint="eastAsia"/>
              </w:rPr>
              <w:t>将一个反例错误判断为一个正例</w:t>
            </w:r>
          </w:p>
        </w:tc>
      </w:tr>
      <w:tr w:rsidR="008D2F32" w14:paraId="31C7AC2B" w14:textId="77777777" w:rsidTr="00BF01C0">
        <w:tc>
          <w:tcPr>
            <w:tcW w:w="4388" w:type="dxa"/>
            <w:vAlign w:val="center"/>
          </w:tcPr>
          <w:p w14:paraId="59E12C09" w14:textId="5B940D7C" w:rsidR="008D2F32" w:rsidRPr="006D5F1D" w:rsidRDefault="008D2F32" w:rsidP="006D5F1D">
            <w:pPr>
              <w:jc w:val="center"/>
            </w:pPr>
            <w:r w:rsidRPr="006D5F1D">
              <w:rPr>
                <w:rFonts w:hint="eastAsia"/>
              </w:rPr>
              <w:t>真反例</w:t>
            </w:r>
            <w:r w:rsidR="001917B3" w:rsidRPr="006D5F1D">
              <w:rPr>
                <w:rFonts w:hint="eastAsia"/>
              </w:rPr>
              <w:t>（</w:t>
            </w:r>
            <w:r w:rsidR="001917B3" w:rsidRPr="006D5F1D">
              <w:t>True Negtive</w:t>
            </w:r>
            <w:r w:rsidR="001917B3" w:rsidRPr="006D5F1D">
              <w:rPr>
                <w:rFonts w:hint="eastAsia"/>
              </w:rPr>
              <w:t>，简称</w:t>
            </w:r>
            <w:r w:rsidR="001917B3" w:rsidRPr="006D5F1D">
              <w:t>TN</w:t>
            </w:r>
            <w:r w:rsidR="001917B3" w:rsidRPr="006D5F1D">
              <w:rPr>
                <w:rFonts w:hint="eastAsia"/>
              </w:rPr>
              <w:t>）</w:t>
            </w:r>
          </w:p>
        </w:tc>
        <w:tc>
          <w:tcPr>
            <w:tcW w:w="4389" w:type="dxa"/>
            <w:vAlign w:val="center"/>
          </w:tcPr>
          <w:p w14:paraId="2E6347D6" w14:textId="78585521" w:rsidR="008D2F32" w:rsidRPr="006D5F1D" w:rsidRDefault="001917B3" w:rsidP="006D5F1D">
            <w:pPr>
              <w:jc w:val="center"/>
            </w:pPr>
            <w:r w:rsidRPr="006D5F1D">
              <w:rPr>
                <w:rFonts w:hint="eastAsia"/>
              </w:rPr>
              <w:t>将一个反例正确判断为一个反例</w:t>
            </w:r>
          </w:p>
        </w:tc>
      </w:tr>
      <w:tr w:rsidR="008D2F32" w14:paraId="0417A854" w14:textId="77777777" w:rsidTr="00BF01C0">
        <w:tc>
          <w:tcPr>
            <w:tcW w:w="4388" w:type="dxa"/>
            <w:vAlign w:val="center"/>
          </w:tcPr>
          <w:p w14:paraId="5424B5C7" w14:textId="45968A75" w:rsidR="008D2F32" w:rsidRPr="006D5F1D" w:rsidRDefault="008D2F32" w:rsidP="006D5F1D">
            <w:pPr>
              <w:jc w:val="center"/>
            </w:pPr>
            <w:r w:rsidRPr="006D5F1D">
              <w:rPr>
                <w:rFonts w:hint="eastAsia"/>
              </w:rPr>
              <w:t>伪反例</w:t>
            </w:r>
            <w:r w:rsidR="001917B3" w:rsidRPr="006D5F1D">
              <w:rPr>
                <w:rFonts w:hint="eastAsia"/>
              </w:rPr>
              <w:t>（</w:t>
            </w:r>
            <w:r w:rsidR="001917B3" w:rsidRPr="006D5F1D">
              <w:t>False Negtive</w:t>
            </w:r>
            <w:r w:rsidR="001917B3" w:rsidRPr="006D5F1D">
              <w:rPr>
                <w:rFonts w:hint="eastAsia"/>
              </w:rPr>
              <w:t>，简称</w:t>
            </w:r>
            <w:r w:rsidR="001917B3" w:rsidRPr="006D5F1D">
              <w:t>FN</w:t>
            </w:r>
            <w:r w:rsidR="001917B3" w:rsidRPr="006D5F1D">
              <w:rPr>
                <w:rFonts w:hint="eastAsia"/>
              </w:rPr>
              <w:t>）</w:t>
            </w:r>
          </w:p>
        </w:tc>
        <w:tc>
          <w:tcPr>
            <w:tcW w:w="4389" w:type="dxa"/>
            <w:vAlign w:val="center"/>
          </w:tcPr>
          <w:p w14:paraId="1F5E6A10" w14:textId="2A32B4B6" w:rsidR="008D2F32" w:rsidRPr="006D5F1D" w:rsidRDefault="001917B3" w:rsidP="006D5F1D">
            <w:pPr>
              <w:jc w:val="center"/>
            </w:pPr>
            <w:r w:rsidRPr="006D5F1D">
              <w:rPr>
                <w:rFonts w:hint="eastAsia"/>
              </w:rPr>
              <w:t>将一个正例错误判断为一个反例</w:t>
            </w:r>
          </w:p>
        </w:tc>
      </w:tr>
    </w:tbl>
    <w:p w14:paraId="453E21AA" w14:textId="2DB79EEF" w:rsidR="0061273B" w:rsidRPr="00241B50" w:rsidRDefault="005E64AB" w:rsidP="0061273B">
      <w:pPr>
        <w:ind w:firstLineChars="200" w:firstLine="480"/>
        <w:rPr>
          <w:sz w:val="24"/>
          <w:szCs w:val="24"/>
        </w:rPr>
      </w:pPr>
      <w:r>
        <w:rPr>
          <w:rFonts w:hint="eastAsia"/>
          <w:sz w:val="24"/>
          <w:szCs w:val="24"/>
        </w:rPr>
        <w:lastRenderedPageBreak/>
        <w:t>在此给出</w:t>
      </w:r>
      <w:r w:rsidR="008D1F6F" w:rsidRPr="00241B50">
        <w:rPr>
          <w:rFonts w:hint="eastAsia"/>
          <w:sz w:val="24"/>
          <w:szCs w:val="24"/>
        </w:rPr>
        <w:t>模型分类的准确率定义为：</w:t>
      </w:r>
    </w:p>
    <w:bookmarkEnd w:id="71"/>
    <w:bookmarkEnd w:id="72"/>
    <w:bookmarkEnd w:id="73"/>
    <w:p w14:paraId="13FDBB52" w14:textId="1CB39BE4" w:rsidR="0061273B" w:rsidRPr="009112B3" w:rsidRDefault="0061273B" w:rsidP="0061273B">
      <w:pPr>
        <w:ind w:firstLineChars="200" w:firstLine="480"/>
        <w:rPr>
          <w:rFonts w:ascii="Cambria Math" w:hAnsi="Cambria Math"/>
          <w:sz w:val="24"/>
          <w:szCs w:val="24"/>
        </w:rPr>
      </w:pPr>
      <m:oMathPara>
        <m:oMath>
          <m:r>
            <m:rPr>
              <m:sty m:val="p"/>
            </m:rPr>
            <w:rPr>
              <w:rFonts w:ascii="Cambria Math" w:hAnsi="Cambria Math"/>
              <w:sz w:val="24"/>
              <w:szCs w:val="24"/>
            </w:rPr>
            <m:t>accuracy=</m:t>
          </m:r>
          <m:f>
            <m:fPr>
              <m:ctrlPr>
                <w:rPr>
                  <w:rFonts w:ascii="Cambria Math" w:hAnsi="Cambria Math"/>
                  <w:sz w:val="24"/>
                  <w:szCs w:val="24"/>
                </w:rPr>
              </m:ctrlPr>
            </m:fPr>
            <m:num>
              <m:r>
                <w:rPr>
                  <w:rFonts w:ascii="Cambria Math" w:hAnsi="Cambria Math"/>
                  <w:sz w:val="24"/>
                  <w:szCs w:val="24"/>
                </w:rPr>
                <m:t>TP+TN</m:t>
              </m:r>
            </m:num>
            <m:den>
              <m:r>
                <w:rPr>
                  <w:rFonts w:ascii="Cambria Math" w:hAnsi="Cambria Math"/>
                  <w:sz w:val="24"/>
                  <w:szCs w:val="24"/>
                </w:rPr>
                <m:t>TP+TN+FP+FN</m:t>
              </m:r>
            </m:den>
          </m:f>
        </m:oMath>
      </m:oMathPara>
    </w:p>
    <w:p w14:paraId="31702F8E" w14:textId="416999D0" w:rsidR="009112B3" w:rsidRPr="00581794" w:rsidRDefault="009112B3" w:rsidP="0061273B">
      <w:pPr>
        <w:ind w:firstLineChars="200" w:firstLine="480"/>
        <w:rPr>
          <w:rFonts w:ascii="Cambria Math" w:hAnsi="Cambria Math"/>
          <w:sz w:val="24"/>
          <w:szCs w:val="24"/>
        </w:rPr>
      </w:pPr>
      <w:r>
        <w:rPr>
          <w:rFonts w:ascii="Cambria Math" w:hAnsi="Cambria Math" w:hint="eastAsia"/>
          <w:sz w:val="24"/>
          <w:szCs w:val="24"/>
        </w:rPr>
        <w:t>将四种情况以如</w:t>
      </w:r>
      <w:r w:rsidR="000B0668">
        <w:rPr>
          <w:rFonts w:ascii="Cambria Math" w:hAnsi="Cambria Math"/>
          <w:sz w:val="24"/>
          <w:szCs w:val="24"/>
        </w:rPr>
        <w:fldChar w:fldCharType="begin"/>
      </w:r>
      <w:r w:rsidR="000B0668">
        <w:rPr>
          <w:rFonts w:ascii="Cambria Math" w:hAnsi="Cambria Math"/>
          <w:sz w:val="24"/>
          <w:szCs w:val="24"/>
        </w:rPr>
        <w:instrText xml:space="preserve"> </w:instrText>
      </w:r>
      <w:r w:rsidR="000B0668">
        <w:rPr>
          <w:rFonts w:ascii="Cambria Math" w:hAnsi="Cambria Math" w:hint="eastAsia"/>
          <w:sz w:val="24"/>
          <w:szCs w:val="24"/>
        </w:rPr>
        <w:instrText>REF _Ref5990132 \h</w:instrText>
      </w:r>
      <w:r w:rsidR="000B0668">
        <w:rPr>
          <w:rFonts w:ascii="Cambria Math" w:hAnsi="Cambria Math"/>
          <w:sz w:val="24"/>
          <w:szCs w:val="24"/>
        </w:rPr>
        <w:instrText xml:space="preserve">  \* MERGEFORMAT </w:instrText>
      </w:r>
      <w:r w:rsidR="000B0668">
        <w:rPr>
          <w:rFonts w:ascii="Cambria Math" w:hAnsi="Cambria Math"/>
          <w:sz w:val="24"/>
          <w:szCs w:val="24"/>
        </w:rPr>
      </w:r>
      <w:r w:rsidR="000B0668">
        <w:rPr>
          <w:rFonts w:ascii="Cambria Math" w:hAnsi="Cambria Math"/>
          <w:sz w:val="24"/>
          <w:szCs w:val="24"/>
        </w:rPr>
        <w:fldChar w:fldCharType="separate"/>
      </w:r>
      <w:r w:rsidR="00971587" w:rsidRPr="00971587">
        <w:rPr>
          <w:rFonts w:ascii="Cambria Math" w:hAnsi="Cambria Math" w:hint="eastAsia"/>
          <w:sz w:val="24"/>
          <w:szCs w:val="24"/>
        </w:rPr>
        <w:t>表</w:t>
      </w:r>
      <w:r w:rsidR="00971587" w:rsidRPr="00971587">
        <w:rPr>
          <w:rFonts w:ascii="Cambria Math" w:hAnsi="Cambria Math" w:hint="eastAsia"/>
          <w:sz w:val="24"/>
          <w:szCs w:val="24"/>
        </w:rPr>
        <w:t xml:space="preserve"> </w:t>
      </w:r>
      <w:r w:rsidR="00971587" w:rsidRPr="00971587">
        <w:rPr>
          <w:rFonts w:ascii="Cambria Math" w:hAnsi="Cambria Math"/>
          <w:sz w:val="24"/>
          <w:szCs w:val="24"/>
        </w:rPr>
        <w:t>2</w:t>
      </w:r>
      <w:r w:rsidR="00971587" w:rsidRPr="00971587">
        <w:rPr>
          <w:rFonts w:ascii="Cambria Math" w:hAnsi="Cambria Math"/>
          <w:sz w:val="24"/>
          <w:szCs w:val="24"/>
        </w:rPr>
        <w:noBreakHyphen/>
        <w:t>3</w:t>
      </w:r>
      <w:r w:rsidR="00971587">
        <w:t xml:space="preserve"> </w:t>
      </w:r>
      <w:r w:rsidR="00971587">
        <w:rPr>
          <w:rFonts w:hint="eastAsia"/>
        </w:rPr>
        <w:t>分类准确率的二维分布表</w:t>
      </w:r>
      <w:r w:rsidR="000B0668">
        <w:rPr>
          <w:rFonts w:ascii="Cambria Math" w:hAnsi="Cambria Math"/>
          <w:sz w:val="24"/>
          <w:szCs w:val="24"/>
        </w:rPr>
        <w:fldChar w:fldCharType="end"/>
      </w:r>
      <w:r>
        <w:rPr>
          <w:rFonts w:ascii="Cambria Math" w:hAnsi="Cambria Math" w:hint="eastAsia"/>
          <w:sz w:val="24"/>
          <w:szCs w:val="24"/>
        </w:rPr>
        <w:t>二维表格形式表示，便可以清晰地表示出模型分类性能，以及哪些类更加容易混淆。</w:t>
      </w:r>
    </w:p>
    <w:p w14:paraId="36ED305A" w14:textId="31276615" w:rsidR="009112B3" w:rsidRDefault="009112B3" w:rsidP="009112B3">
      <w:pPr>
        <w:pStyle w:val="af4"/>
        <w:keepNext/>
        <w:jc w:val="center"/>
      </w:pPr>
      <w:bookmarkStart w:id="81" w:name="_Ref5990132"/>
      <w:r>
        <w:rPr>
          <w:rFonts w:hint="eastAsia"/>
        </w:rPr>
        <w:t>表</w:t>
      </w:r>
      <w:r>
        <w:rPr>
          <w:rFonts w:hint="eastAsia"/>
        </w:rPr>
        <w:t xml:space="preserve"> </w:t>
      </w:r>
      <w:r w:rsidR="00353374">
        <w:fldChar w:fldCharType="begin"/>
      </w:r>
      <w:r w:rsidR="00353374">
        <w:instrText xml:space="preserve"> </w:instrText>
      </w:r>
      <w:r w:rsidR="00353374">
        <w:rPr>
          <w:rFonts w:hint="eastAsia"/>
        </w:rPr>
        <w:instrText>STYLEREF 1 \s</w:instrText>
      </w:r>
      <w:r w:rsidR="00353374">
        <w:instrText xml:space="preserve"> </w:instrText>
      </w:r>
      <w:r w:rsidR="00353374">
        <w:fldChar w:fldCharType="separate"/>
      </w:r>
      <w:r w:rsidR="00971587">
        <w:rPr>
          <w:noProof/>
        </w:rPr>
        <w:t>2</w:t>
      </w:r>
      <w:r w:rsidR="00353374">
        <w:fldChar w:fldCharType="end"/>
      </w:r>
      <w:r w:rsidR="00353374">
        <w:noBreakHyphen/>
      </w:r>
      <w:r w:rsidR="00353374">
        <w:fldChar w:fldCharType="begin"/>
      </w:r>
      <w:r w:rsidR="00353374">
        <w:instrText xml:space="preserve"> </w:instrText>
      </w:r>
      <w:r w:rsidR="00353374">
        <w:rPr>
          <w:rFonts w:hint="eastAsia"/>
        </w:rPr>
        <w:instrText xml:space="preserve">SEQ </w:instrText>
      </w:r>
      <w:r w:rsidR="00353374">
        <w:rPr>
          <w:rFonts w:hint="eastAsia"/>
        </w:rPr>
        <w:instrText>表</w:instrText>
      </w:r>
      <w:r w:rsidR="00353374">
        <w:rPr>
          <w:rFonts w:hint="eastAsia"/>
        </w:rPr>
        <w:instrText xml:space="preserve"> \* ARABIC \s 1</w:instrText>
      </w:r>
      <w:r w:rsidR="00353374">
        <w:instrText xml:space="preserve"> </w:instrText>
      </w:r>
      <w:r w:rsidR="00353374">
        <w:fldChar w:fldCharType="separate"/>
      </w:r>
      <w:r w:rsidR="00971587">
        <w:rPr>
          <w:noProof/>
        </w:rPr>
        <w:t>3</w:t>
      </w:r>
      <w:r w:rsidR="00353374">
        <w:fldChar w:fldCharType="end"/>
      </w:r>
      <w:r>
        <w:t xml:space="preserve"> </w:t>
      </w:r>
      <w:r>
        <w:rPr>
          <w:rFonts w:hint="eastAsia"/>
        </w:rPr>
        <w:t>分类准确率的二维分布表</w:t>
      </w:r>
      <w:bookmarkEnd w:id="81"/>
    </w:p>
    <w:tbl>
      <w:tblPr>
        <w:tblStyle w:val="af6"/>
        <w:tblW w:w="0" w:type="auto"/>
        <w:tblLook w:val="04A0" w:firstRow="1" w:lastRow="0" w:firstColumn="1" w:lastColumn="0" w:noHBand="0" w:noVBand="1"/>
      </w:tblPr>
      <w:tblGrid>
        <w:gridCol w:w="2189"/>
        <w:gridCol w:w="2189"/>
        <w:gridCol w:w="2189"/>
        <w:gridCol w:w="2190"/>
      </w:tblGrid>
      <w:tr w:rsidR="0061273B" w14:paraId="3528E7DA" w14:textId="77777777" w:rsidTr="00EE5890">
        <w:tc>
          <w:tcPr>
            <w:tcW w:w="4388" w:type="dxa"/>
            <w:gridSpan w:val="2"/>
            <w:vMerge w:val="restart"/>
            <w:tcBorders>
              <w:top w:val="single" w:sz="12" w:space="0" w:color="auto"/>
              <w:left w:val="single" w:sz="12" w:space="0" w:color="auto"/>
              <w:right w:val="single" w:sz="8" w:space="0" w:color="auto"/>
            </w:tcBorders>
            <w:vAlign w:val="center"/>
          </w:tcPr>
          <w:p w14:paraId="2D22A2ED" w14:textId="5C3F7109" w:rsidR="0061273B" w:rsidRPr="009112B3" w:rsidRDefault="0061273B" w:rsidP="009112B3">
            <w:pPr>
              <w:jc w:val="center"/>
            </w:pPr>
          </w:p>
        </w:tc>
        <w:tc>
          <w:tcPr>
            <w:tcW w:w="4389" w:type="dxa"/>
            <w:gridSpan w:val="2"/>
            <w:tcBorders>
              <w:top w:val="single" w:sz="12" w:space="0" w:color="auto"/>
              <w:left w:val="single" w:sz="8" w:space="0" w:color="auto"/>
              <w:bottom w:val="single" w:sz="8" w:space="0" w:color="000000" w:themeColor="text1"/>
              <w:right w:val="single" w:sz="12" w:space="0" w:color="auto"/>
            </w:tcBorders>
            <w:vAlign w:val="center"/>
          </w:tcPr>
          <w:p w14:paraId="1AF7F2C3" w14:textId="2330D4D8" w:rsidR="0061273B" w:rsidRPr="009112B3" w:rsidRDefault="0061273B" w:rsidP="009112B3">
            <w:pPr>
              <w:jc w:val="center"/>
            </w:pPr>
            <w:r w:rsidRPr="009112B3">
              <w:rPr>
                <w:rFonts w:hint="eastAsia"/>
              </w:rPr>
              <w:t>预测分类</w:t>
            </w:r>
          </w:p>
        </w:tc>
      </w:tr>
      <w:tr w:rsidR="0061273B" w14:paraId="695B7774" w14:textId="77777777" w:rsidTr="00EE5890">
        <w:tc>
          <w:tcPr>
            <w:tcW w:w="4388" w:type="dxa"/>
            <w:gridSpan w:val="2"/>
            <w:vMerge/>
            <w:tcBorders>
              <w:left w:val="single" w:sz="12" w:space="0" w:color="auto"/>
              <w:bottom w:val="single" w:sz="8" w:space="0" w:color="auto"/>
              <w:right w:val="single" w:sz="8" w:space="0" w:color="auto"/>
            </w:tcBorders>
            <w:vAlign w:val="center"/>
          </w:tcPr>
          <w:p w14:paraId="00EA69E4" w14:textId="7CF0A964" w:rsidR="0061273B" w:rsidRPr="009112B3" w:rsidRDefault="0061273B" w:rsidP="009112B3">
            <w:pPr>
              <w:jc w:val="center"/>
            </w:pPr>
          </w:p>
        </w:tc>
        <w:tc>
          <w:tcPr>
            <w:tcW w:w="2194" w:type="dxa"/>
            <w:tcBorders>
              <w:top w:val="single" w:sz="8" w:space="0" w:color="000000" w:themeColor="text1"/>
              <w:left w:val="single" w:sz="8" w:space="0" w:color="auto"/>
              <w:bottom w:val="single" w:sz="8" w:space="0" w:color="auto"/>
              <w:right w:val="single" w:sz="4" w:space="0" w:color="AEAAAA" w:themeColor="background2" w:themeShade="BF"/>
            </w:tcBorders>
            <w:vAlign w:val="center"/>
          </w:tcPr>
          <w:p w14:paraId="3BED02B4" w14:textId="22C79A16" w:rsidR="0061273B" w:rsidRPr="009112B3" w:rsidRDefault="0061273B" w:rsidP="009112B3">
            <w:pPr>
              <w:jc w:val="center"/>
            </w:pPr>
            <w:r w:rsidRPr="009112B3">
              <w:rPr>
                <w:rFonts w:hint="eastAsia"/>
              </w:rPr>
              <w:t>0</w:t>
            </w:r>
          </w:p>
        </w:tc>
        <w:tc>
          <w:tcPr>
            <w:tcW w:w="2195" w:type="dxa"/>
            <w:tcBorders>
              <w:top w:val="single" w:sz="8" w:space="0" w:color="000000" w:themeColor="text1"/>
              <w:left w:val="single" w:sz="4" w:space="0" w:color="AEAAAA" w:themeColor="background2" w:themeShade="BF"/>
              <w:bottom w:val="single" w:sz="8" w:space="0" w:color="auto"/>
              <w:right w:val="single" w:sz="12" w:space="0" w:color="auto"/>
            </w:tcBorders>
            <w:vAlign w:val="center"/>
          </w:tcPr>
          <w:p w14:paraId="0E8D9A0C" w14:textId="012D0B37" w:rsidR="0061273B" w:rsidRPr="009112B3" w:rsidRDefault="0061273B" w:rsidP="009112B3">
            <w:pPr>
              <w:jc w:val="center"/>
            </w:pPr>
            <w:r w:rsidRPr="009112B3">
              <w:rPr>
                <w:rFonts w:hint="eastAsia"/>
              </w:rPr>
              <w:t>1</w:t>
            </w:r>
          </w:p>
        </w:tc>
      </w:tr>
      <w:tr w:rsidR="0061273B" w14:paraId="7A09F9F9" w14:textId="77777777" w:rsidTr="00EE5890">
        <w:tc>
          <w:tcPr>
            <w:tcW w:w="2194" w:type="dxa"/>
            <w:vMerge w:val="restart"/>
            <w:tcBorders>
              <w:top w:val="single" w:sz="8" w:space="0" w:color="auto"/>
              <w:left w:val="single" w:sz="12" w:space="0" w:color="auto"/>
              <w:right w:val="single" w:sz="8" w:space="0" w:color="000000" w:themeColor="text1"/>
            </w:tcBorders>
            <w:vAlign w:val="center"/>
          </w:tcPr>
          <w:p w14:paraId="750286B6" w14:textId="53EC90DD" w:rsidR="0061273B" w:rsidRPr="009112B3" w:rsidRDefault="0061273B" w:rsidP="009112B3">
            <w:pPr>
              <w:jc w:val="center"/>
            </w:pPr>
            <w:r w:rsidRPr="009112B3">
              <w:rPr>
                <w:rFonts w:hint="eastAsia"/>
              </w:rPr>
              <w:t>实际分类</w:t>
            </w:r>
          </w:p>
        </w:tc>
        <w:tc>
          <w:tcPr>
            <w:tcW w:w="2194" w:type="dxa"/>
            <w:tcBorders>
              <w:top w:val="single" w:sz="8" w:space="0" w:color="auto"/>
              <w:left w:val="single" w:sz="8" w:space="0" w:color="000000" w:themeColor="text1"/>
              <w:bottom w:val="single" w:sz="4" w:space="0" w:color="AEAAAA" w:themeColor="background2" w:themeShade="BF"/>
              <w:right w:val="single" w:sz="8" w:space="0" w:color="auto"/>
            </w:tcBorders>
            <w:vAlign w:val="center"/>
          </w:tcPr>
          <w:p w14:paraId="7CF6F1B2" w14:textId="280F446E" w:rsidR="0061273B" w:rsidRPr="009112B3" w:rsidRDefault="0061273B" w:rsidP="009112B3">
            <w:pPr>
              <w:jc w:val="center"/>
            </w:pPr>
            <w:r w:rsidRPr="009112B3">
              <w:rPr>
                <w:rFonts w:hint="eastAsia"/>
              </w:rPr>
              <w:t>0</w:t>
            </w:r>
          </w:p>
        </w:tc>
        <w:tc>
          <w:tcPr>
            <w:tcW w:w="2194" w:type="dxa"/>
            <w:tcBorders>
              <w:top w:val="single" w:sz="8" w:space="0" w:color="auto"/>
              <w:left w:val="single" w:sz="8" w:space="0" w:color="auto"/>
              <w:bottom w:val="single" w:sz="4" w:space="0" w:color="AEAAAA" w:themeColor="background2" w:themeShade="BF"/>
              <w:right w:val="single" w:sz="4" w:space="0" w:color="AEAAAA" w:themeColor="background2" w:themeShade="BF"/>
            </w:tcBorders>
            <w:vAlign w:val="center"/>
          </w:tcPr>
          <w:p w14:paraId="28A323FD" w14:textId="6931E9E3" w:rsidR="0061273B" w:rsidRPr="009112B3" w:rsidRDefault="009112B3" w:rsidP="009112B3">
            <w:pPr>
              <w:jc w:val="center"/>
            </w:pPr>
            <m:oMathPara>
              <m:oMath>
                <m:r>
                  <w:rPr>
                    <w:rFonts w:ascii="Cambria Math" w:hAnsi="Cambria Math"/>
                    <w:szCs w:val="24"/>
                  </w:rPr>
                  <m:t>TN</m:t>
                </m:r>
              </m:oMath>
            </m:oMathPara>
          </w:p>
        </w:tc>
        <w:tc>
          <w:tcPr>
            <w:tcW w:w="2195" w:type="dxa"/>
            <w:tcBorders>
              <w:top w:val="single" w:sz="8" w:space="0" w:color="auto"/>
              <w:left w:val="single" w:sz="4" w:space="0" w:color="AEAAAA" w:themeColor="background2" w:themeShade="BF"/>
              <w:bottom w:val="single" w:sz="4" w:space="0" w:color="AEAAAA" w:themeColor="background2" w:themeShade="BF"/>
              <w:right w:val="single" w:sz="12" w:space="0" w:color="auto"/>
            </w:tcBorders>
            <w:vAlign w:val="center"/>
          </w:tcPr>
          <w:p w14:paraId="15A87129" w14:textId="6D68807E" w:rsidR="0061273B" w:rsidRPr="009112B3" w:rsidRDefault="009112B3" w:rsidP="009112B3">
            <w:pPr>
              <w:jc w:val="center"/>
            </w:pPr>
            <m:oMathPara>
              <m:oMath>
                <m:r>
                  <w:rPr>
                    <w:rFonts w:ascii="Cambria Math" w:hAnsi="Cambria Math"/>
                    <w:szCs w:val="24"/>
                  </w:rPr>
                  <m:t>FP</m:t>
                </m:r>
              </m:oMath>
            </m:oMathPara>
          </w:p>
        </w:tc>
      </w:tr>
      <w:tr w:rsidR="0061273B" w14:paraId="59F5AB51" w14:textId="77777777" w:rsidTr="00EE5890">
        <w:tc>
          <w:tcPr>
            <w:tcW w:w="2194" w:type="dxa"/>
            <w:vMerge/>
            <w:tcBorders>
              <w:left w:val="single" w:sz="12" w:space="0" w:color="auto"/>
              <w:bottom w:val="single" w:sz="12" w:space="0" w:color="auto"/>
              <w:right w:val="single" w:sz="8" w:space="0" w:color="000000" w:themeColor="text1"/>
            </w:tcBorders>
            <w:vAlign w:val="center"/>
          </w:tcPr>
          <w:p w14:paraId="6BC7BB9E" w14:textId="77777777" w:rsidR="0061273B" w:rsidRPr="009112B3" w:rsidRDefault="0061273B" w:rsidP="009112B3">
            <w:pPr>
              <w:jc w:val="center"/>
            </w:pPr>
          </w:p>
        </w:tc>
        <w:tc>
          <w:tcPr>
            <w:tcW w:w="2194" w:type="dxa"/>
            <w:tcBorders>
              <w:top w:val="single" w:sz="4" w:space="0" w:color="AEAAAA" w:themeColor="background2" w:themeShade="BF"/>
              <w:left w:val="single" w:sz="8" w:space="0" w:color="000000" w:themeColor="text1"/>
              <w:bottom w:val="single" w:sz="12" w:space="0" w:color="auto"/>
              <w:right w:val="single" w:sz="8" w:space="0" w:color="auto"/>
            </w:tcBorders>
            <w:vAlign w:val="center"/>
          </w:tcPr>
          <w:p w14:paraId="68758778" w14:textId="6CC0E6A8" w:rsidR="0061273B" w:rsidRPr="009112B3" w:rsidRDefault="0061273B" w:rsidP="009112B3">
            <w:pPr>
              <w:jc w:val="center"/>
            </w:pPr>
            <w:r w:rsidRPr="009112B3">
              <w:rPr>
                <w:rFonts w:hint="eastAsia"/>
              </w:rPr>
              <w:t>1</w:t>
            </w:r>
          </w:p>
        </w:tc>
        <w:tc>
          <w:tcPr>
            <w:tcW w:w="2194" w:type="dxa"/>
            <w:tcBorders>
              <w:top w:val="single" w:sz="4" w:space="0" w:color="AEAAAA" w:themeColor="background2" w:themeShade="BF"/>
              <w:left w:val="single" w:sz="8" w:space="0" w:color="auto"/>
              <w:bottom w:val="single" w:sz="12" w:space="0" w:color="auto"/>
              <w:right w:val="single" w:sz="4" w:space="0" w:color="AEAAAA" w:themeColor="background2" w:themeShade="BF"/>
            </w:tcBorders>
            <w:vAlign w:val="center"/>
          </w:tcPr>
          <w:p w14:paraId="7FDAF629" w14:textId="2BE7362B" w:rsidR="0061273B" w:rsidRPr="009112B3" w:rsidRDefault="009112B3" w:rsidP="009112B3">
            <w:pPr>
              <w:jc w:val="center"/>
            </w:pPr>
            <m:oMathPara>
              <m:oMath>
                <m:r>
                  <w:rPr>
                    <w:rFonts w:ascii="Cambria Math" w:hAnsi="Cambria Math"/>
                    <w:szCs w:val="24"/>
                  </w:rPr>
                  <m:t>FN</m:t>
                </m:r>
              </m:oMath>
            </m:oMathPara>
          </w:p>
        </w:tc>
        <w:tc>
          <w:tcPr>
            <w:tcW w:w="2195" w:type="dxa"/>
            <w:tcBorders>
              <w:top w:val="single" w:sz="4" w:space="0" w:color="AEAAAA" w:themeColor="background2" w:themeShade="BF"/>
              <w:left w:val="single" w:sz="4" w:space="0" w:color="AEAAAA" w:themeColor="background2" w:themeShade="BF"/>
              <w:bottom w:val="single" w:sz="12" w:space="0" w:color="auto"/>
              <w:right w:val="single" w:sz="12" w:space="0" w:color="auto"/>
            </w:tcBorders>
            <w:vAlign w:val="center"/>
          </w:tcPr>
          <w:p w14:paraId="0E226E7F" w14:textId="7577150E" w:rsidR="0061273B" w:rsidRPr="009112B3" w:rsidRDefault="00FD7E29" w:rsidP="00FD7E29">
            <w:pPr>
              <w:jc w:val="center"/>
            </w:pPr>
            <m:oMathPara>
              <m:oMath>
                <m:r>
                  <w:rPr>
                    <w:rFonts w:ascii="Cambria Math" w:hAnsi="Cambria Math" w:hint="eastAsia"/>
                    <w:szCs w:val="24"/>
                  </w:rPr>
                  <m:t>T</m:t>
                </m:r>
                <m:r>
                  <w:rPr>
                    <w:rFonts w:ascii="Cambria Math" w:hAnsi="Cambria Math"/>
                    <w:szCs w:val="24"/>
                  </w:rPr>
                  <m:t>P</m:t>
                </m:r>
              </m:oMath>
            </m:oMathPara>
          </w:p>
        </w:tc>
      </w:tr>
    </w:tbl>
    <w:p w14:paraId="51E09FF3" w14:textId="60DC3352" w:rsidR="00E0033B" w:rsidRDefault="00A10DBA" w:rsidP="00A10DBA">
      <w:pPr>
        <w:ind w:firstLineChars="200" w:firstLine="480"/>
        <w:rPr>
          <w:sz w:val="24"/>
          <w:szCs w:val="24"/>
        </w:rPr>
      </w:pPr>
      <w:r w:rsidRPr="00A10DBA">
        <w:rPr>
          <w:rFonts w:hint="eastAsia"/>
          <w:sz w:val="24"/>
          <w:szCs w:val="24"/>
        </w:rPr>
        <w:t>除去标签，</w:t>
      </w:r>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hint="eastAsia"/>
                      <w:sz w:val="24"/>
                      <w:szCs w:val="24"/>
                    </w:rPr>
                    <m:t>TN</m:t>
                  </m:r>
                </m:e>
                <m:e>
                  <m:r>
                    <w:rPr>
                      <w:rFonts w:ascii="Cambria Math" w:hAnsi="Cambria Math"/>
                      <w:sz w:val="24"/>
                      <w:szCs w:val="24"/>
                    </w:rPr>
                    <m:t>FP</m:t>
                  </m:r>
                </m:e>
              </m:mr>
              <m:mr>
                <m:e>
                  <m:r>
                    <w:rPr>
                      <w:rFonts w:ascii="Cambria Math" w:hAnsi="Cambria Math"/>
                      <w:sz w:val="24"/>
                      <w:szCs w:val="24"/>
                    </w:rPr>
                    <m:t>FN</m:t>
                  </m:r>
                </m:e>
                <m:e>
                  <m:r>
                    <w:rPr>
                      <w:rFonts w:ascii="Cambria Math" w:hAnsi="Cambria Math"/>
                      <w:sz w:val="24"/>
                      <w:szCs w:val="24"/>
                    </w:rPr>
                    <m:t>TP</m:t>
                  </m:r>
                </m:e>
              </m:mr>
            </m:m>
          </m:e>
        </m:d>
      </m:oMath>
      <w:r w:rsidR="0061273B" w:rsidRPr="00A10DBA">
        <w:rPr>
          <w:rFonts w:hint="eastAsia"/>
          <w:sz w:val="24"/>
          <w:szCs w:val="24"/>
        </w:rPr>
        <w:t>便是</w:t>
      </w:r>
      <w:r w:rsidR="009112B3" w:rsidRPr="00A10DBA">
        <w:rPr>
          <w:rFonts w:hint="eastAsia"/>
          <w:sz w:val="24"/>
          <w:szCs w:val="24"/>
        </w:rPr>
        <w:t>二</w:t>
      </w:r>
      <w:r w:rsidR="0061273B" w:rsidRPr="00A10DBA">
        <w:rPr>
          <w:rFonts w:hint="eastAsia"/>
          <w:sz w:val="24"/>
          <w:szCs w:val="24"/>
        </w:rPr>
        <w:t>分类的混淆矩阵定义</w:t>
      </w:r>
      <w:r w:rsidRPr="00A10DBA">
        <w:rPr>
          <w:rFonts w:hint="eastAsia"/>
          <w:sz w:val="24"/>
          <w:szCs w:val="24"/>
        </w:rPr>
        <w:t>。对于</w:t>
      </w:r>
      <m:oMath>
        <m:r>
          <m:rPr>
            <m:sty m:val="p"/>
          </m:rPr>
          <w:rPr>
            <w:rFonts w:ascii="Cambria Math" w:hAnsi="Cambria Math" w:hint="eastAsia"/>
            <w:sz w:val="24"/>
            <w:szCs w:val="24"/>
          </w:rPr>
          <m:t>M</m:t>
        </m:r>
      </m:oMath>
      <w:r w:rsidRPr="00A10DBA">
        <w:rPr>
          <w:rFonts w:hint="eastAsia"/>
          <w:sz w:val="24"/>
          <w:szCs w:val="24"/>
        </w:rPr>
        <w:t>分类问题，混淆矩阵为一个</w:t>
      </w:r>
      <m:oMath>
        <m:r>
          <m:rPr>
            <m:sty m:val="p"/>
          </m:rPr>
          <w:rPr>
            <w:rFonts w:ascii="Cambria Math" w:hAnsi="Cambria Math"/>
            <w:sz w:val="24"/>
            <w:szCs w:val="24"/>
          </w:rPr>
          <m:t>M×M</m:t>
        </m:r>
      </m:oMath>
      <w:r w:rsidRPr="00A10DBA">
        <w:rPr>
          <w:rFonts w:hint="eastAsia"/>
          <w:sz w:val="24"/>
          <w:szCs w:val="24"/>
        </w:rPr>
        <w:t>的矩阵。</w:t>
      </w:r>
      <w:r w:rsidR="00933F22">
        <w:rPr>
          <w:rFonts w:hint="eastAsia"/>
          <w:sz w:val="24"/>
          <w:szCs w:val="24"/>
        </w:rPr>
        <w:t>在</w:t>
      </w:r>
      <w:r w:rsidR="00696375">
        <w:rPr>
          <w:rFonts w:hint="eastAsia"/>
          <w:sz w:val="24"/>
          <w:szCs w:val="24"/>
        </w:rPr>
        <w:t>本文中</w:t>
      </w:r>
      <w:r w:rsidR="003C4FC5">
        <w:rPr>
          <w:rFonts w:hint="eastAsia"/>
          <w:sz w:val="24"/>
          <w:szCs w:val="24"/>
        </w:rPr>
        <w:t>，以关节的</w:t>
      </w:r>
      <w:r w:rsidR="00E0033B">
        <w:rPr>
          <w:rFonts w:hint="eastAsia"/>
          <w:sz w:val="24"/>
          <w:szCs w:val="24"/>
        </w:rPr>
        <w:t>空间</w:t>
      </w:r>
      <w:r w:rsidR="003C4FC5">
        <w:rPr>
          <w:rFonts w:hint="eastAsia"/>
          <w:sz w:val="24"/>
          <w:szCs w:val="24"/>
        </w:rPr>
        <w:t>绝对位置作为骨架关节特征，利用朴素贝叶斯最近邻（</w:t>
      </w:r>
      <w:r w:rsidR="003C4FC5">
        <w:rPr>
          <w:rFonts w:hint="eastAsia"/>
          <w:sz w:val="24"/>
          <w:szCs w:val="24"/>
        </w:rPr>
        <w:t>NBNN</w:t>
      </w:r>
      <w:r w:rsidR="003C4FC5">
        <w:rPr>
          <w:rFonts w:hint="eastAsia"/>
          <w:sz w:val="24"/>
          <w:szCs w:val="24"/>
        </w:rPr>
        <w:t>）分类器对</w:t>
      </w:r>
      <w:r w:rsidR="00DA1E6E" w:rsidRPr="003C4FC5">
        <w:rPr>
          <w:sz w:val="24"/>
          <w:szCs w:val="24"/>
        </w:rPr>
        <w:t>MSR Action3D</w:t>
      </w:r>
      <w:r w:rsidR="00DA1E6E">
        <w:rPr>
          <w:rFonts w:hint="eastAsia"/>
          <w:sz w:val="24"/>
          <w:szCs w:val="24"/>
        </w:rPr>
        <w:t>数据集</w:t>
      </w:r>
      <w:r w:rsidR="003C4FC5">
        <w:rPr>
          <w:rFonts w:hint="eastAsia"/>
          <w:sz w:val="24"/>
          <w:szCs w:val="24"/>
        </w:rPr>
        <w:t>进行</w:t>
      </w:r>
      <w:r w:rsidR="00DA1E6E">
        <w:rPr>
          <w:rFonts w:hint="eastAsia"/>
          <w:sz w:val="24"/>
          <w:szCs w:val="24"/>
        </w:rPr>
        <w:t>动作</w:t>
      </w:r>
      <w:r w:rsidR="003C4FC5">
        <w:rPr>
          <w:rFonts w:hint="eastAsia"/>
          <w:sz w:val="24"/>
          <w:szCs w:val="24"/>
        </w:rPr>
        <w:t>分类后的结果如下：</w:t>
      </w:r>
    </w:p>
    <w:p w14:paraId="43E1A97F" w14:textId="77777777" w:rsidR="0014563A" w:rsidRDefault="005E64AB" w:rsidP="0014563A">
      <w:pPr>
        <w:keepNext/>
        <w:jc w:val="center"/>
      </w:pPr>
      <w:r>
        <w:rPr>
          <w:rFonts w:hint="eastAsia"/>
          <w:noProof/>
          <w:sz w:val="24"/>
          <w:szCs w:val="24"/>
        </w:rPr>
        <w:drawing>
          <wp:inline distT="0" distB="0" distL="0" distR="0" wp14:anchorId="29E9301E" wp14:editId="2E4CC57A">
            <wp:extent cx="5588890" cy="3347992"/>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m_nbnn.jpg"/>
                    <pic:cNvPicPr/>
                  </pic:nvPicPr>
                  <pic:blipFill rotWithShape="1">
                    <a:blip r:embed="rId15">
                      <a:extLst>
                        <a:ext uri="{28A0092B-C50C-407E-A947-70E740481C1C}">
                          <a14:useLocalDpi xmlns:a14="http://schemas.microsoft.com/office/drawing/2010/main" val="0"/>
                        </a:ext>
                      </a:extLst>
                    </a:blip>
                    <a:srcRect t="6534" r="9175"/>
                    <a:stretch/>
                  </pic:blipFill>
                  <pic:spPr bwMode="auto">
                    <a:xfrm>
                      <a:off x="0" y="0"/>
                      <a:ext cx="5625965" cy="3370201"/>
                    </a:xfrm>
                    <a:prstGeom prst="rect">
                      <a:avLst/>
                    </a:prstGeom>
                    <a:ln>
                      <a:noFill/>
                    </a:ln>
                    <a:extLst>
                      <a:ext uri="{53640926-AAD7-44D8-BBD7-CCE9431645EC}">
                        <a14:shadowObscured xmlns:a14="http://schemas.microsoft.com/office/drawing/2010/main"/>
                      </a:ext>
                    </a:extLst>
                  </pic:spPr>
                </pic:pic>
              </a:graphicData>
            </a:graphic>
          </wp:inline>
        </w:drawing>
      </w:r>
    </w:p>
    <w:p w14:paraId="3A5E1847" w14:textId="02535AC0" w:rsidR="00E0033B" w:rsidRDefault="0014563A" w:rsidP="0014563A">
      <w:pPr>
        <w:pStyle w:val="af4"/>
        <w:jc w:val="center"/>
        <w:rPr>
          <w:sz w:val="24"/>
          <w:szCs w:val="24"/>
        </w:rPr>
      </w:pPr>
      <w:r>
        <w:rPr>
          <w:rFonts w:hint="eastAsia"/>
        </w:rPr>
        <w:t>图</w:t>
      </w:r>
      <w:r>
        <w:rPr>
          <w:rFonts w:hint="eastAsia"/>
        </w:rPr>
        <w:t xml:space="preserve"> </w:t>
      </w:r>
      <w:r w:rsidR="00955DD3">
        <w:fldChar w:fldCharType="begin"/>
      </w:r>
      <w:r w:rsidR="00955DD3">
        <w:instrText xml:space="preserve"> </w:instrText>
      </w:r>
      <w:r w:rsidR="00955DD3">
        <w:rPr>
          <w:rFonts w:hint="eastAsia"/>
        </w:rPr>
        <w:instrText>STYLEREF 1 \s</w:instrText>
      </w:r>
      <w:r w:rsidR="00955DD3">
        <w:instrText xml:space="preserve"> </w:instrText>
      </w:r>
      <w:r w:rsidR="00955DD3">
        <w:fldChar w:fldCharType="separate"/>
      </w:r>
      <w:r w:rsidR="00971587">
        <w:rPr>
          <w:noProof/>
        </w:rPr>
        <w:t>2</w:t>
      </w:r>
      <w:r w:rsidR="00955DD3">
        <w:fldChar w:fldCharType="end"/>
      </w:r>
      <w:r w:rsidR="00955DD3">
        <w:noBreakHyphen/>
      </w:r>
      <w:r w:rsidR="00955DD3">
        <w:fldChar w:fldCharType="begin"/>
      </w:r>
      <w:r w:rsidR="00955DD3">
        <w:instrText xml:space="preserve"> </w:instrText>
      </w:r>
      <w:r w:rsidR="00955DD3">
        <w:rPr>
          <w:rFonts w:hint="eastAsia"/>
        </w:rPr>
        <w:instrText xml:space="preserve">SEQ </w:instrText>
      </w:r>
      <w:r w:rsidR="00955DD3">
        <w:rPr>
          <w:rFonts w:hint="eastAsia"/>
        </w:rPr>
        <w:instrText>图</w:instrText>
      </w:r>
      <w:r w:rsidR="00955DD3">
        <w:rPr>
          <w:rFonts w:hint="eastAsia"/>
        </w:rPr>
        <w:instrText xml:space="preserve"> \* ARABIC \s 1</w:instrText>
      </w:r>
      <w:r w:rsidR="00955DD3">
        <w:instrText xml:space="preserve"> </w:instrText>
      </w:r>
      <w:r w:rsidR="00955DD3">
        <w:fldChar w:fldCharType="separate"/>
      </w:r>
      <w:r w:rsidR="00971587">
        <w:rPr>
          <w:noProof/>
        </w:rPr>
        <w:t>1</w:t>
      </w:r>
      <w:r w:rsidR="00955DD3">
        <w:fldChar w:fldCharType="end"/>
      </w:r>
      <w:r>
        <w:t xml:space="preserve"> </w:t>
      </w:r>
      <w:r>
        <w:rPr>
          <w:rFonts w:hint="eastAsia"/>
        </w:rPr>
        <w:t>评估动作分类模型的混淆矩阵示意图</w:t>
      </w:r>
    </w:p>
    <w:p w14:paraId="1D85165D" w14:textId="3DA37371" w:rsidR="00657659" w:rsidRPr="005E64AB" w:rsidRDefault="00657659" w:rsidP="0014563A">
      <w:pPr>
        <w:ind w:firstLineChars="200" w:firstLine="480"/>
        <w:rPr>
          <w:sz w:val="24"/>
          <w:szCs w:val="24"/>
        </w:rPr>
        <w:sectPr w:rsidR="00657659" w:rsidRPr="005E64AB" w:rsidSect="00687851">
          <w:pgSz w:w="11906" w:h="16838" w:code="9"/>
          <w:pgMar w:top="1418" w:right="1418" w:bottom="1418" w:left="1701" w:header="851" w:footer="992" w:gutter="0"/>
          <w:cols w:space="720"/>
          <w:titlePg/>
          <w:docGrid w:type="lines" w:linePitch="312"/>
        </w:sectPr>
      </w:pPr>
      <w:r>
        <w:rPr>
          <w:rFonts w:hint="eastAsia"/>
          <w:sz w:val="24"/>
          <w:szCs w:val="24"/>
        </w:rPr>
        <w:t>由此可见，使用关节绝对位置和</w:t>
      </w:r>
      <w:r>
        <w:rPr>
          <w:rFonts w:hint="eastAsia"/>
          <w:sz w:val="24"/>
          <w:szCs w:val="24"/>
        </w:rPr>
        <w:t>NBNN</w:t>
      </w:r>
      <w:r>
        <w:rPr>
          <w:rFonts w:hint="eastAsia"/>
          <w:sz w:val="24"/>
          <w:szCs w:val="24"/>
        </w:rPr>
        <w:t>分类器对动作进行分类时，</w:t>
      </w:r>
      <w:r>
        <w:rPr>
          <w:rFonts w:hint="eastAsia"/>
          <w:sz w:val="24"/>
          <w:szCs w:val="24"/>
        </w:rPr>
        <w:t>h</w:t>
      </w:r>
      <w:r>
        <w:rPr>
          <w:sz w:val="24"/>
          <w:szCs w:val="24"/>
        </w:rPr>
        <w:t>igh throw</w:t>
      </w:r>
      <w:r>
        <w:rPr>
          <w:rFonts w:hint="eastAsia"/>
          <w:sz w:val="24"/>
          <w:szCs w:val="24"/>
        </w:rPr>
        <w:t>、</w:t>
      </w:r>
      <w:r>
        <w:rPr>
          <w:rFonts w:hint="eastAsia"/>
          <w:sz w:val="24"/>
          <w:szCs w:val="24"/>
        </w:rPr>
        <w:t>draw</w:t>
      </w:r>
      <w:r>
        <w:rPr>
          <w:sz w:val="24"/>
          <w:szCs w:val="24"/>
        </w:rPr>
        <w:t xml:space="preserve"> X</w:t>
      </w:r>
      <w:r>
        <w:rPr>
          <w:rFonts w:hint="eastAsia"/>
          <w:sz w:val="24"/>
          <w:szCs w:val="24"/>
        </w:rPr>
        <w:t>、</w:t>
      </w:r>
      <w:r>
        <w:rPr>
          <w:rFonts w:hint="eastAsia"/>
          <w:sz w:val="24"/>
          <w:szCs w:val="24"/>
        </w:rPr>
        <w:t>d</w:t>
      </w:r>
      <w:r>
        <w:rPr>
          <w:sz w:val="24"/>
          <w:szCs w:val="24"/>
        </w:rPr>
        <w:t>raw tick</w:t>
      </w:r>
      <w:r>
        <w:rPr>
          <w:rFonts w:hint="eastAsia"/>
          <w:sz w:val="24"/>
          <w:szCs w:val="24"/>
        </w:rPr>
        <w:t>、</w:t>
      </w:r>
      <w:r>
        <w:rPr>
          <w:rFonts w:hint="eastAsia"/>
          <w:sz w:val="24"/>
          <w:szCs w:val="24"/>
        </w:rPr>
        <w:t>d</w:t>
      </w:r>
      <w:r>
        <w:rPr>
          <w:sz w:val="24"/>
          <w:szCs w:val="24"/>
        </w:rPr>
        <w:t>raw circle</w:t>
      </w:r>
      <w:r>
        <w:rPr>
          <w:rFonts w:hint="eastAsia"/>
          <w:sz w:val="24"/>
          <w:szCs w:val="24"/>
        </w:rPr>
        <w:t>、</w:t>
      </w:r>
      <w:r>
        <w:rPr>
          <w:rFonts w:hint="eastAsia"/>
          <w:sz w:val="24"/>
          <w:szCs w:val="24"/>
        </w:rPr>
        <w:t>tennis</w:t>
      </w:r>
      <w:r>
        <w:rPr>
          <w:sz w:val="24"/>
          <w:szCs w:val="24"/>
        </w:rPr>
        <w:t xml:space="preserve"> </w:t>
      </w:r>
      <w:r>
        <w:rPr>
          <w:rFonts w:hint="eastAsia"/>
          <w:sz w:val="24"/>
          <w:szCs w:val="24"/>
        </w:rPr>
        <w:t>swing</w:t>
      </w:r>
      <w:r>
        <w:rPr>
          <w:rFonts w:hint="eastAsia"/>
          <w:sz w:val="24"/>
          <w:szCs w:val="24"/>
        </w:rPr>
        <w:t>和</w:t>
      </w:r>
      <w:r>
        <w:rPr>
          <w:rFonts w:hint="eastAsia"/>
          <w:sz w:val="24"/>
          <w:szCs w:val="24"/>
        </w:rPr>
        <w:t>picku</w:t>
      </w:r>
      <w:r>
        <w:rPr>
          <w:sz w:val="24"/>
          <w:szCs w:val="24"/>
        </w:rPr>
        <w:t>p and throw</w:t>
      </w:r>
      <w:r>
        <w:rPr>
          <w:rFonts w:hint="eastAsia"/>
          <w:sz w:val="24"/>
          <w:szCs w:val="24"/>
        </w:rPr>
        <w:t>具有较强的易混淆</w:t>
      </w:r>
      <w:r w:rsidR="00936489">
        <w:rPr>
          <w:rFonts w:hint="eastAsia"/>
          <w:sz w:val="24"/>
          <w:szCs w:val="24"/>
        </w:rPr>
        <w:t>性</w:t>
      </w:r>
      <w:r>
        <w:rPr>
          <w:rFonts w:hint="eastAsia"/>
          <w:sz w:val="24"/>
          <w:szCs w:val="24"/>
        </w:rPr>
        <w:t>需要使用更具有识别力的</w:t>
      </w:r>
      <w:r w:rsidR="0014563A">
        <w:rPr>
          <w:rFonts w:hint="eastAsia"/>
          <w:sz w:val="24"/>
          <w:szCs w:val="24"/>
        </w:rPr>
        <w:t>姿态和动作</w:t>
      </w:r>
      <w:r>
        <w:rPr>
          <w:rFonts w:hint="eastAsia"/>
          <w:sz w:val="24"/>
          <w:szCs w:val="24"/>
        </w:rPr>
        <w:t>特征</w:t>
      </w:r>
      <w:r w:rsidR="0014563A">
        <w:rPr>
          <w:rFonts w:hint="eastAsia"/>
          <w:sz w:val="24"/>
          <w:szCs w:val="24"/>
        </w:rPr>
        <w:t>。</w:t>
      </w:r>
    </w:p>
    <w:p w14:paraId="2A7B299C" w14:textId="325A03C6" w:rsidR="00462D9C" w:rsidRDefault="009C1BFB" w:rsidP="00462D9C">
      <w:pPr>
        <w:pStyle w:val="1"/>
        <w:numPr>
          <w:ilvl w:val="0"/>
          <w:numId w:val="27"/>
        </w:numPr>
        <w:spacing w:beforeLines="50" w:before="156" w:afterLines="50" w:after="156" w:line="360" w:lineRule="auto"/>
        <w:jc w:val="center"/>
        <w:rPr>
          <w:rFonts w:hAnsi="宋体"/>
          <w:sz w:val="32"/>
          <w:szCs w:val="32"/>
        </w:rPr>
      </w:pPr>
      <w:bookmarkStart w:id="82" w:name="_Toc6074251"/>
      <w:r>
        <w:rPr>
          <w:rFonts w:hAnsi="宋体" w:hint="eastAsia"/>
          <w:sz w:val="32"/>
          <w:szCs w:val="32"/>
        </w:rPr>
        <w:lastRenderedPageBreak/>
        <w:t>基于骨架关节</w:t>
      </w:r>
      <w:r w:rsidR="00FC3754">
        <w:rPr>
          <w:rFonts w:hAnsi="宋体" w:hint="eastAsia"/>
          <w:sz w:val="32"/>
          <w:szCs w:val="32"/>
        </w:rPr>
        <w:t>特征</w:t>
      </w:r>
      <w:r w:rsidR="002443F3">
        <w:rPr>
          <w:rFonts w:hAnsi="宋体" w:hint="eastAsia"/>
          <w:sz w:val="32"/>
          <w:szCs w:val="32"/>
        </w:rPr>
        <w:t>的动作</w:t>
      </w:r>
      <w:r w:rsidR="00BC2DA4">
        <w:rPr>
          <w:rFonts w:hAnsi="宋体" w:hint="eastAsia"/>
          <w:sz w:val="32"/>
          <w:szCs w:val="32"/>
        </w:rPr>
        <w:t>识别方</w:t>
      </w:r>
      <w:r w:rsidR="002A3445" w:rsidRPr="002A3445">
        <w:rPr>
          <w:rFonts w:hAnsi="宋体" w:hint="eastAsia"/>
          <w:sz w:val="32"/>
          <w:szCs w:val="32"/>
        </w:rPr>
        <w:t>法</w:t>
      </w:r>
      <w:bookmarkStart w:id="83" w:name="_Toc289715852"/>
      <w:bookmarkStart w:id="84" w:name="_Toc293483523"/>
      <w:bookmarkStart w:id="85" w:name="_Toc293607509"/>
      <w:bookmarkStart w:id="86" w:name="_Toc293674544"/>
      <w:bookmarkStart w:id="87" w:name="_Toc293674625"/>
      <w:bookmarkStart w:id="88" w:name="_Toc294096687"/>
      <w:bookmarkEnd w:id="82"/>
    </w:p>
    <w:p w14:paraId="5BAE17B1" w14:textId="26926421" w:rsidR="009C1BFB" w:rsidRDefault="009C1BFB" w:rsidP="009C1BFB">
      <w:pPr>
        <w:ind w:firstLineChars="200" w:firstLine="480"/>
        <w:rPr>
          <w:sz w:val="24"/>
          <w:szCs w:val="24"/>
        </w:rPr>
      </w:pPr>
      <w:r w:rsidRPr="009C1BFB">
        <w:rPr>
          <w:rFonts w:hint="eastAsia"/>
          <w:sz w:val="24"/>
          <w:szCs w:val="24"/>
        </w:rPr>
        <w:t>在</w:t>
      </w:r>
      <w:r w:rsidRPr="009C1BFB">
        <w:rPr>
          <w:rFonts w:hint="eastAsia"/>
          <w:sz w:val="24"/>
          <w:szCs w:val="24"/>
        </w:rPr>
        <w:t>20</w:t>
      </w:r>
      <w:r w:rsidRPr="009C1BFB">
        <w:rPr>
          <w:rFonts w:hint="eastAsia"/>
          <w:sz w:val="24"/>
          <w:szCs w:val="24"/>
        </w:rPr>
        <w:t>世纪</w:t>
      </w:r>
      <w:r w:rsidRPr="009C1BFB">
        <w:rPr>
          <w:rFonts w:hint="eastAsia"/>
          <w:sz w:val="24"/>
          <w:szCs w:val="24"/>
        </w:rPr>
        <w:t>70</w:t>
      </w:r>
      <w:r>
        <w:rPr>
          <w:rFonts w:hint="eastAsia"/>
          <w:sz w:val="24"/>
          <w:szCs w:val="24"/>
        </w:rPr>
        <w:t>年代进行了一项着名的实验</w:t>
      </w:r>
      <w:r w:rsidR="00C26F9E" w:rsidRPr="00C26F9E">
        <w:rPr>
          <w:rStyle w:val="afd"/>
        </w:rPr>
        <w:fldChar w:fldCharType="begin"/>
      </w:r>
      <w:r w:rsidR="00C26F9E" w:rsidRPr="00C26F9E">
        <w:rPr>
          <w:rStyle w:val="afd"/>
        </w:rPr>
        <w:instrText xml:space="preserve"> </w:instrText>
      </w:r>
      <w:r w:rsidR="00C26F9E" w:rsidRPr="00C26F9E">
        <w:rPr>
          <w:rStyle w:val="afd"/>
          <w:rFonts w:hint="eastAsia"/>
        </w:rPr>
        <w:instrText>REF _Ref1998487 \r \h</w:instrText>
      </w:r>
      <w:r w:rsidR="00C26F9E" w:rsidRPr="00C26F9E">
        <w:rPr>
          <w:rStyle w:val="afd"/>
        </w:rPr>
        <w:instrText xml:space="preserve"> </w:instrText>
      </w:r>
      <w:r w:rsidR="00C26F9E">
        <w:rPr>
          <w:rStyle w:val="afd"/>
        </w:rPr>
        <w:instrText xml:space="preserve"> \* MERGEFORMAT </w:instrText>
      </w:r>
      <w:r w:rsidR="00C26F9E" w:rsidRPr="00C26F9E">
        <w:rPr>
          <w:rStyle w:val="afd"/>
        </w:rPr>
      </w:r>
      <w:r w:rsidR="00C26F9E" w:rsidRPr="00C26F9E">
        <w:rPr>
          <w:rStyle w:val="afd"/>
        </w:rPr>
        <w:fldChar w:fldCharType="separate"/>
      </w:r>
      <w:r w:rsidR="00971587">
        <w:rPr>
          <w:rStyle w:val="afd"/>
        </w:rPr>
        <w:t>[20]</w:t>
      </w:r>
      <w:r w:rsidR="00C26F9E" w:rsidRPr="00C26F9E">
        <w:rPr>
          <w:rStyle w:val="afd"/>
        </w:rPr>
        <w:fldChar w:fldCharType="end"/>
      </w:r>
      <w:r w:rsidRPr="009C1BFB">
        <w:rPr>
          <w:rFonts w:hint="eastAsia"/>
          <w:sz w:val="24"/>
          <w:szCs w:val="24"/>
        </w:rPr>
        <w:t>，其中一个人穿着黑色</w:t>
      </w:r>
      <w:r>
        <w:rPr>
          <w:rFonts w:hint="eastAsia"/>
          <w:sz w:val="24"/>
          <w:szCs w:val="24"/>
        </w:rPr>
        <w:t>且各关节附有光源</w:t>
      </w:r>
      <w:r w:rsidRPr="009C1BFB">
        <w:rPr>
          <w:rFonts w:hint="eastAsia"/>
          <w:sz w:val="24"/>
          <w:szCs w:val="24"/>
        </w:rPr>
        <w:t>。</w:t>
      </w:r>
      <w:r>
        <w:rPr>
          <w:rFonts w:hint="eastAsia"/>
          <w:sz w:val="24"/>
          <w:szCs w:val="24"/>
        </w:rPr>
        <w:t>另一人在观察移动灯光的同时，</w:t>
      </w:r>
      <w:r w:rsidRPr="009C1BFB">
        <w:rPr>
          <w:rFonts w:hint="eastAsia"/>
          <w:sz w:val="24"/>
          <w:szCs w:val="24"/>
        </w:rPr>
        <w:t>可以识别正在执行的动作。这项工作激发了</w:t>
      </w:r>
      <w:r w:rsidR="008A3F71">
        <w:rPr>
          <w:rFonts w:hint="eastAsia"/>
          <w:sz w:val="24"/>
          <w:szCs w:val="24"/>
        </w:rPr>
        <w:t>后来的研究人员，使</w:t>
      </w:r>
      <w:r>
        <w:rPr>
          <w:rFonts w:hint="eastAsia"/>
          <w:sz w:val="24"/>
          <w:szCs w:val="24"/>
        </w:rPr>
        <w:t>人</w:t>
      </w:r>
      <w:r w:rsidR="008A3F71">
        <w:rPr>
          <w:rFonts w:hint="eastAsia"/>
          <w:sz w:val="24"/>
          <w:szCs w:val="24"/>
        </w:rPr>
        <w:t>们认识到</w:t>
      </w:r>
      <w:r>
        <w:rPr>
          <w:rFonts w:hint="eastAsia"/>
          <w:sz w:val="24"/>
          <w:szCs w:val="24"/>
        </w:rPr>
        <w:t>可以从主要的关节运动中感知人类行为。早期</w:t>
      </w:r>
      <w:r w:rsidRPr="009C1BFB">
        <w:rPr>
          <w:rFonts w:hint="eastAsia"/>
          <w:sz w:val="24"/>
          <w:szCs w:val="24"/>
        </w:rPr>
        <w:t>利用多</w:t>
      </w:r>
      <w:r>
        <w:rPr>
          <w:rFonts w:hint="eastAsia"/>
          <w:sz w:val="24"/>
          <w:szCs w:val="24"/>
        </w:rPr>
        <w:t>个</w:t>
      </w:r>
      <w:r w:rsidRPr="009C1BFB">
        <w:rPr>
          <w:rFonts w:hint="eastAsia"/>
          <w:sz w:val="24"/>
          <w:szCs w:val="24"/>
        </w:rPr>
        <w:t>相机并配以关节点标记来进行可靠的关节点位置估计</w:t>
      </w:r>
      <w:r>
        <w:rPr>
          <w:rFonts w:hint="eastAsia"/>
          <w:sz w:val="24"/>
          <w:szCs w:val="24"/>
        </w:rPr>
        <w:t>，从而实现人体的动作识别，且具有较高的精确性。但是，在仅仅使用单一相机的情况下会出现自身遮挡和互相遮挡。而且，</w:t>
      </w:r>
      <w:r w:rsidRPr="009C1BFB">
        <w:rPr>
          <w:rFonts w:hint="eastAsia"/>
          <w:sz w:val="24"/>
          <w:szCs w:val="24"/>
        </w:rPr>
        <w:t>基于标记点</w:t>
      </w:r>
      <w:r>
        <w:rPr>
          <w:rFonts w:hint="eastAsia"/>
          <w:sz w:val="24"/>
          <w:szCs w:val="24"/>
        </w:rPr>
        <w:t>的动作识别只能在特殊的室内环境使用，且价格昂贵。</w:t>
      </w:r>
    </w:p>
    <w:p w14:paraId="70A4960B" w14:textId="241625D8" w:rsidR="009C1BFB" w:rsidRDefault="009C1BFB" w:rsidP="009C1BFB">
      <w:pPr>
        <w:pStyle w:val="2"/>
        <w:numPr>
          <w:ilvl w:val="1"/>
          <w:numId w:val="27"/>
        </w:numPr>
        <w:spacing w:before="156" w:after="156"/>
      </w:pPr>
      <w:bookmarkStart w:id="89" w:name="_Toc6074252"/>
      <w:r>
        <w:rPr>
          <w:rFonts w:hint="eastAsia"/>
        </w:rPr>
        <w:t>身体部位判断和关节点获取</w:t>
      </w:r>
      <w:bookmarkEnd w:id="89"/>
    </w:p>
    <w:p w14:paraId="570D3DEC" w14:textId="6BDCD8C1" w:rsidR="009C1BFB" w:rsidRDefault="008A3F71" w:rsidP="009C1BFB">
      <w:pPr>
        <w:ind w:firstLineChars="200" w:firstLine="480"/>
        <w:rPr>
          <w:sz w:val="24"/>
          <w:szCs w:val="24"/>
        </w:rPr>
      </w:pPr>
      <w:r>
        <w:rPr>
          <w:rFonts w:hint="eastAsia"/>
          <w:sz w:val="24"/>
          <w:szCs w:val="24"/>
        </w:rPr>
        <w:t>应用随机</w:t>
      </w:r>
      <w:r w:rsidR="009C1BFB" w:rsidRPr="009C1BFB">
        <w:rPr>
          <w:rFonts w:hint="eastAsia"/>
          <w:sz w:val="24"/>
          <w:szCs w:val="24"/>
        </w:rPr>
        <w:t>决策森林</w:t>
      </w:r>
      <w:r w:rsidR="009C1BFB">
        <w:rPr>
          <w:rFonts w:hint="eastAsia"/>
          <w:sz w:val="24"/>
          <w:szCs w:val="24"/>
        </w:rPr>
        <w:t>进行</w:t>
      </w:r>
      <w:r w:rsidR="009C1BFB" w:rsidRPr="009C1BFB">
        <w:rPr>
          <w:rFonts w:hint="eastAsia"/>
          <w:sz w:val="24"/>
          <w:szCs w:val="24"/>
        </w:rPr>
        <w:t>身体部位识别</w:t>
      </w:r>
      <w:r w:rsidR="009C1BFB">
        <w:rPr>
          <w:rFonts w:hint="eastAsia"/>
          <w:sz w:val="24"/>
          <w:szCs w:val="24"/>
        </w:rPr>
        <w:t>，并使用</w:t>
      </w:r>
      <w:r w:rsidR="009C1BFB" w:rsidRPr="009C1BFB">
        <w:rPr>
          <w:rFonts w:hint="eastAsia"/>
          <w:sz w:val="24"/>
          <w:szCs w:val="24"/>
        </w:rPr>
        <w:t>模式发现算法</w:t>
      </w:r>
      <w:r w:rsidR="009C1BFB">
        <w:rPr>
          <w:rFonts w:hint="eastAsia"/>
          <w:sz w:val="24"/>
          <w:szCs w:val="24"/>
        </w:rPr>
        <w:t>生成关节位置。</w:t>
      </w:r>
    </w:p>
    <w:p w14:paraId="0AAD2A00" w14:textId="0A1945FA" w:rsidR="009C1BFB" w:rsidRDefault="00987987" w:rsidP="008A3F71">
      <w:pPr>
        <w:pStyle w:val="3"/>
        <w:numPr>
          <w:ilvl w:val="2"/>
          <w:numId w:val="27"/>
        </w:numPr>
        <w:spacing w:before="156" w:after="156"/>
      </w:pPr>
      <w:bookmarkStart w:id="90" w:name="_Toc6074253"/>
      <w:r>
        <w:rPr>
          <w:rFonts w:hint="eastAsia"/>
        </w:rPr>
        <w:t>关节特征获取</w:t>
      </w:r>
      <w:bookmarkEnd w:id="90"/>
    </w:p>
    <w:p w14:paraId="069E4E7B" w14:textId="09FC88AB" w:rsidR="008A3F71" w:rsidRDefault="00C953B1" w:rsidP="00CB2C25">
      <w:pPr>
        <w:ind w:firstLineChars="200" w:firstLine="480"/>
        <w:rPr>
          <w:sz w:val="24"/>
          <w:szCs w:val="24"/>
        </w:rPr>
      </w:pPr>
      <w:r w:rsidRPr="00CB2C25">
        <w:rPr>
          <w:rFonts w:hint="eastAsia"/>
          <w:sz w:val="24"/>
          <w:szCs w:val="24"/>
        </w:rPr>
        <w:t>对任意关节点的平面位置</w:t>
      </w:r>
      <m:oMath>
        <m:r>
          <w:rPr>
            <w:rFonts w:ascii="Cambria Math" w:hAnsi="Cambria Math"/>
            <w:sz w:val="24"/>
            <w:szCs w:val="24"/>
          </w:rPr>
          <m:t>x</m:t>
        </m:r>
      </m:oMath>
      <w:r w:rsidRPr="00CB2C25">
        <w:rPr>
          <w:rFonts w:hint="eastAsia"/>
          <w:sz w:val="24"/>
          <w:szCs w:val="24"/>
        </w:rPr>
        <w:t>，</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sz w:val="24"/>
                <w:szCs w:val="24"/>
              </w:rPr>
              <m:t>θ</m:t>
            </m:r>
          </m:sub>
        </m:sSub>
      </m:oMath>
      <w:r w:rsidRPr="00CB2C25">
        <w:rPr>
          <w:rFonts w:hint="eastAsia"/>
          <w:sz w:val="24"/>
          <w:szCs w:val="24"/>
        </w:rPr>
        <w:t>表示该关节点的深度特征。</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
        <w:gridCol w:w="7982"/>
        <w:gridCol w:w="402"/>
      </w:tblGrid>
      <w:tr w:rsidR="0049567F" w14:paraId="77A5807C" w14:textId="77777777" w:rsidTr="0049567F">
        <w:tc>
          <w:tcPr>
            <w:tcW w:w="229" w:type="pct"/>
            <w:vAlign w:val="center"/>
          </w:tcPr>
          <w:p w14:paraId="4257142C" w14:textId="77777777" w:rsidR="0000139C" w:rsidRPr="0000139C" w:rsidRDefault="0000139C" w:rsidP="0000139C">
            <w:pPr>
              <w:jc w:val="center"/>
              <w:rPr>
                <w:rFonts w:ascii="Times New Roman" w:hAnsi="Times New Roman"/>
                <w:sz w:val="24"/>
                <w:szCs w:val="24"/>
              </w:rPr>
            </w:pPr>
          </w:p>
        </w:tc>
        <w:tc>
          <w:tcPr>
            <w:tcW w:w="4542" w:type="pct"/>
            <w:vAlign w:val="center"/>
          </w:tcPr>
          <w:p w14:paraId="21ADA56B" w14:textId="7F7C708D" w:rsidR="0000139C" w:rsidRPr="0000139C" w:rsidRDefault="00576FEF" w:rsidP="0000139C">
            <w:pPr>
              <w:jc w:val="center"/>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sz w:val="24"/>
                        <w:szCs w:val="24"/>
                      </w:rPr>
                      <m:t>θ</m:t>
                    </m:r>
                  </m:sub>
                </m:sSub>
                <m:d>
                  <m:dPr>
                    <m:ctrlPr>
                      <w:rPr>
                        <w:rFonts w:ascii="Cambria Math" w:hAnsi="Cambria Math"/>
                        <w:sz w:val="24"/>
                        <w:szCs w:val="24"/>
                      </w:rPr>
                    </m:ctrlPr>
                  </m:dPr>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x</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u</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d>
                              <m:dPr>
                                <m:ctrlPr>
                                  <w:rPr>
                                    <w:rFonts w:ascii="Cambria Math" w:hAnsi="Cambria Math"/>
                                    <w:sz w:val="24"/>
                                    <w:szCs w:val="24"/>
                                  </w:rPr>
                                </m:ctrlPr>
                              </m:dPr>
                              <m:e>
                                <m:r>
                                  <w:rPr>
                                    <w:rFonts w:ascii="Cambria Math" w:hAnsi="Cambria Math"/>
                                    <w:sz w:val="24"/>
                                    <w:szCs w:val="24"/>
                                  </w:rPr>
                                  <m:t>x</m:t>
                                </m:r>
                              </m:e>
                            </m:d>
                          </m:sub>
                        </m:sSub>
                      </m:den>
                    </m:f>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v</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d>
                              <m:dPr>
                                <m:ctrlPr>
                                  <w:rPr>
                                    <w:rFonts w:ascii="Cambria Math" w:hAnsi="Cambria Math"/>
                                    <w:sz w:val="24"/>
                                    <w:szCs w:val="24"/>
                                  </w:rPr>
                                </m:ctrlPr>
                              </m:dPr>
                              <m:e>
                                <m:r>
                                  <w:rPr>
                                    <w:rFonts w:ascii="Cambria Math" w:hAnsi="Cambria Math"/>
                                    <w:sz w:val="24"/>
                                    <w:szCs w:val="24"/>
                                  </w:rPr>
                                  <m:t>x</m:t>
                                </m:r>
                              </m:e>
                            </m:d>
                          </m:sub>
                        </m:sSub>
                      </m:den>
                    </m:f>
                  </m:e>
                </m:d>
              </m:oMath>
            </m:oMathPara>
          </w:p>
        </w:tc>
        <w:tc>
          <w:tcPr>
            <w:tcW w:w="229" w:type="pct"/>
            <w:vAlign w:val="center"/>
          </w:tcPr>
          <w:p w14:paraId="1DAFADA6" w14:textId="2229D2A2" w:rsidR="0000139C" w:rsidRPr="002062B9" w:rsidRDefault="0000139C" w:rsidP="002062B9">
            <w:pPr>
              <w:pStyle w:val="afb"/>
              <w:numPr>
                <w:ilvl w:val="0"/>
                <w:numId w:val="37"/>
              </w:numPr>
              <w:ind w:right="600" w:firstLineChars="0"/>
              <w:jc w:val="right"/>
              <w:rPr>
                <w:sz w:val="24"/>
                <w:szCs w:val="24"/>
              </w:rPr>
            </w:pPr>
          </w:p>
        </w:tc>
      </w:tr>
    </w:tbl>
    <w:p w14:paraId="48E06F7E" w14:textId="501F8E73" w:rsidR="0099521E" w:rsidRPr="00CB2C25" w:rsidRDefault="0099521E" w:rsidP="00CB2C25">
      <w:pPr>
        <w:ind w:firstLineChars="200" w:firstLine="480"/>
        <w:rPr>
          <w:sz w:val="24"/>
          <w:szCs w:val="24"/>
        </w:rPr>
      </w:pPr>
      <w:r w:rsidRPr="00CB2C25">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oMath>
      <w:r w:rsidRPr="00CB2C25">
        <w:rPr>
          <w:sz w:val="24"/>
          <w:szCs w:val="24"/>
        </w:rPr>
        <w:t>是图像</w:t>
      </w:r>
      <m:oMath>
        <m:r>
          <w:rPr>
            <w:rFonts w:ascii="Cambria Math" w:hAnsi="Cambria Math"/>
            <w:sz w:val="24"/>
            <w:szCs w:val="24"/>
          </w:rPr>
          <m:t>I</m:t>
        </m:r>
      </m:oMath>
      <w:r w:rsidRPr="00CB2C25">
        <w:rPr>
          <w:sz w:val="24"/>
          <w:szCs w:val="24"/>
        </w:rPr>
        <w:t>中</w:t>
      </w:r>
      <w:r w:rsidRPr="00CB2C25">
        <w:rPr>
          <w:rFonts w:hint="eastAsia"/>
          <w:sz w:val="24"/>
          <w:szCs w:val="24"/>
        </w:rPr>
        <w:t>平面位置</w:t>
      </w:r>
      <m:oMath>
        <m:r>
          <w:rPr>
            <w:rFonts w:ascii="Cambria Math" w:hAnsi="Cambria Math"/>
            <w:sz w:val="24"/>
            <w:szCs w:val="24"/>
          </w:rPr>
          <m:t>x</m:t>
        </m:r>
      </m:oMath>
      <w:r w:rsidRPr="00CB2C25">
        <w:rPr>
          <w:sz w:val="24"/>
          <w:szCs w:val="24"/>
        </w:rPr>
        <w:t>处的</w:t>
      </w:r>
      <w:r w:rsidR="00CB2374" w:rsidRPr="00CB2C25">
        <w:rPr>
          <w:rFonts w:hint="eastAsia"/>
          <w:sz w:val="24"/>
          <w:szCs w:val="24"/>
        </w:rPr>
        <w:t>像素</w:t>
      </w:r>
      <w:r w:rsidRPr="00CB2C25">
        <w:rPr>
          <w:sz w:val="24"/>
          <w:szCs w:val="24"/>
        </w:rPr>
        <w:t>深度，参数</w:t>
      </w:r>
      <m:oMath>
        <m:r>
          <w:rPr>
            <w:rFonts w:ascii="Cambria Math" w:hAnsi="Cambria Math"/>
            <w:sz w:val="24"/>
            <w:szCs w:val="24"/>
          </w:rPr>
          <m:t>θ</m:t>
        </m:r>
        <m:r>
          <m:rPr>
            <m:sty m:val="p"/>
          </m:rPr>
          <w:rPr>
            <w:rFonts w:ascii="Cambria Math" w:hAnsi="Cambria Math"/>
            <w:sz w:val="24"/>
            <w:szCs w:val="24"/>
          </w:rPr>
          <m:t>=</m:t>
        </m:r>
        <m:d>
          <m:dPr>
            <m:ctrlPr>
              <w:rPr>
                <w:rFonts w:ascii="Cambria Math" w:hAnsi="Cambria Math"/>
                <w:sz w:val="24"/>
                <w:szCs w:val="24"/>
              </w:rPr>
            </m:ctrlPr>
          </m:dPr>
          <m:e>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e>
        </m:d>
      </m:oMath>
      <w:r w:rsidRPr="00CB2C25">
        <w:rPr>
          <w:rFonts w:hint="eastAsia"/>
          <w:sz w:val="24"/>
          <w:szCs w:val="24"/>
        </w:rPr>
        <w:t>中包含两个</w:t>
      </w:r>
      <w:r w:rsidR="009700C1" w:rsidRPr="00CB2C25">
        <w:rPr>
          <w:rFonts w:hint="eastAsia"/>
          <w:sz w:val="24"/>
          <w:szCs w:val="24"/>
        </w:rPr>
        <w:t>包含</w:t>
      </w:r>
      <w:r w:rsidR="00AD6E7B" w:rsidRPr="00CB2C25">
        <w:rPr>
          <w:rFonts w:hint="eastAsia"/>
          <w:sz w:val="24"/>
          <w:szCs w:val="24"/>
        </w:rPr>
        <w:t>随机</w:t>
      </w:r>
      <w:r w:rsidRPr="00CB2C25">
        <w:rPr>
          <w:sz w:val="24"/>
          <w:szCs w:val="24"/>
        </w:rPr>
        <w:t>偏移</w:t>
      </w:r>
      <w:r w:rsidR="009700C1" w:rsidRPr="00CB2C25">
        <w:rPr>
          <w:rFonts w:hint="eastAsia"/>
          <w:sz w:val="24"/>
          <w:szCs w:val="24"/>
        </w:rPr>
        <w:t>位置的</w:t>
      </w:r>
      <w:r w:rsidRPr="00CB2C25">
        <w:rPr>
          <w:rFonts w:hint="eastAsia"/>
          <w:sz w:val="24"/>
          <w:szCs w:val="24"/>
        </w:rPr>
        <w:t>向量</w:t>
      </w:r>
      <m:oMath>
        <m:r>
          <w:rPr>
            <w:rFonts w:ascii="Cambria Math" w:hAnsi="Cambria Math"/>
            <w:sz w:val="24"/>
            <w:szCs w:val="24"/>
          </w:rPr>
          <m:t>u</m:t>
        </m:r>
      </m:oMath>
      <w:r w:rsidRPr="00CB2C25">
        <w:rPr>
          <w:sz w:val="24"/>
          <w:szCs w:val="24"/>
        </w:rPr>
        <w:t>和</w:t>
      </w:r>
      <m:oMath>
        <m:r>
          <w:rPr>
            <w:rFonts w:ascii="Cambria Math" w:hAnsi="Cambria Math"/>
            <w:sz w:val="24"/>
            <w:szCs w:val="24"/>
          </w:rPr>
          <m:t>v</m:t>
        </m:r>
      </m:oMath>
      <w:r w:rsidRPr="00CB2C25">
        <w:rPr>
          <w:sz w:val="24"/>
          <w:szCs w:val="24"/>
        </w:rPr>
        <w:t>。</w:t>
      </w:r>
      <w:r w:rsidRPr="00CB2C25">
        <w:rPr>
          <w:rFonts w:hint="eastAsia"/>
          <w:sz w:val="24"/>
          <w:szCs w:val="24"/>
        </w:rPr>
        <w:t>通过</w:t>
      </w:r>
      <m:oMath>
        <m:f>
          <m:fPr>
            <m:ctrlPr>
              <w:rPr>
                <w:rFonts w:ascii="Cambria Math" w:hAnsi="Cambria Math"/>
                <w:sz w:val="24"/>
                <w:szCs w:val="24"/>
              </w:rPr>
            </m:ctrlPr>
          </m:fPr>
          <m:num>
            <m:r>
              <m:rPr>
                <m:sty m:val="p"/>
              </m:rP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den>
        </m:f>
      </m:oMath>
      <w:r w:rsidR="00561004" w:rsidRPr="00CB2C25">
        <w:rPr>
          <w:rFonts w:hint="eastAsia"/>
          <w:sz w:val="24"/>
          <w:szCs w:val="24"/>
        </w:rPr>
        <w:t>使</w:t>
      </w:r>
      <w:r w:rsidRPr="00CB2C25">
        <w:rPr>
          <w:sz w:val="24"/>
          <w:szCs w:val="24"/>
        </w:rPr>
        <w:t>偏移</w:t>
      </w:r>
      <w:r w:rsidRPr="00CB2C25">
        <w:rPr>
          <w:rFonts w:hint="eastAsia"/>
          <w:sz w:val="24"/>
          <w:szCs w:val="24"/>
        </w:rPr>
        <w:t>规范</w:t>
      </w:r>
      <w:r w:rsidRPr="00CB2C25">
        <w:rPr>
          <w:sz w:val="24"/>
          <w:szCs w:val="24"/>
        </w:rPr>
        <w:t>化</w:t>
      </w:r>
      <w:r w:rsidR="00561004" w:rsidRPr="00CB2C25">
        <w:rPr>
          <w:rFonts w:hint="eastAsia"/>
          <w:sz w:val="24"/>
          <w:szCs w:val="24"/>
        </w:rPr>
        <w:t>，</w:t>
      </w:r>
      <w:r w:rsidRPr="00CB2C25">
        <w:rPr>
          <w:sz w:val="24"/>
          <w:szCs w:val="24"/>
        </w:rPr>
        <w:t>确保特征</w:t>
      </w:r>
      <w:r w:rsidR="00561004" w:rsidRPr="00CB2C25">
        <w:rPr>
          <w:rFonts w:hint="eastAsia"/>
          <w:sz w:val="24"/>
          <w:szCs w:val="24"/>
        </w:rPr>
        <w:t>不随深度相机的位置变化而</w:t>
      </w:r>
      <w:r w:rsidRPr="00CB2C25">
        <w:rPr>
          <w:sz w:val="24"/>
          <w:szCs w:val="24"/>
        </w:rPr>
        <w:t>变</w:t>
      </w:r>
      <w:r w:rsidR="00561004" w:rsidRPr="00CB2C25">
        <w:rPr>
          <w:rFonts w:hint="eastAsia"/>
          <w:sz w:val="24"/>
          <w:szCs w:val="24"/>
        </w:rPr>
        <w:t>化</w:t>
      </w:r>
      <w:r w:rsidR="00A72CAD" w:rsidRPr="00CB2C25">
        <w:rPr>
          <w:rFonts w:hint="eastAsia"/>
          <w:sz w:val="24"/>
          <w:szCs w:val="24"/>
        </w:rPr>
        <w:t>。</w:t>
      </w:r>
      <w:r w:rsidRPr="00CB2C25">
        <w:rPr>
          <w:sz w:val="24"/>
          <w:szCs w:val="24"/>
        </w:rPr>
        <w:t>因此，这些特征</w:t>
      </w:r>
      <w:r w:rsidR="00A72CAD" w:rsidRPr="00CB2C25">
        <w:rPr>
          <w:rFonts w:hint="eastAsia"/>
          <w:sz w:val="24"/>
          <w:szCs w:val="24"/>
        </w:rPr>
        <w:t>具有</w:t>
      </w:r>
      <w:r w:rsidRPr="00CB2C25">
        <w:rPr>
          <w:sz w:val="24"/>
          <w:szCs w:val="24"/>
        </w:rPr>
        <w:t>平移不变的</w:t>
      </w:r>
      <w:r w:rsidR="00A72CAD" w:rsidRPr="00CB2C25">
        <w:rPr>
          <w:rFonts w:hint="eastAsia"/>
          <w:sz w:val="24"/>
          <w:szCs w:val="24"/>
        </w:rPr>
        <w:t>特性</w:t>
      </w:r>
      <w:r w:rsidRPr="00CB2C25">
        <w:rPr>
          <w:sz w:val="24"/>
          <w:szCs w:val="24"/>
        </w:rPr>
        <w:t>。如果偏移像素位于背景上或图像边界之外，则</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oMath>
      <w:r w:rsidRPr="00CB2C25">
        <w:rPr>
          <w:sz w:val="24"/>
          <w:szCs w:val="24"/>
        </w:rPr>
        <w:t>被给予大的正</w:t>
      </w:r>
      <w:r w:rsidR="00440972" w:rsidRPr="00CB2C25">
        <w:rPr>
          <w:rFonts w:hint="eastAsia"/>
          <w:sz w:val="24"/>
          <w:szCs w:val="24"/>
        </w:rPr>
        <w:t>数</w:t>
      </w:r>
      <w:r w:rsidRPr="00CB2C25">
        <w:rPr>
          <w:sz w:val="24"/>
          <w:szCs w:val="24"/>
        </w:rPr>
        <w:t>常</w:t>
      </w:r>
      <w:r w:rsidR="00440972" w:rsidRPr="00CB2C25">
        <w:rPr>
          <w:rFonts w:hint="eastAsia"/>
          <w:sz w:val="24"/>
          <w:szCs w:val="24"/>
        </w:rPr>
        <w:t>量</w:t>
      </w:r>
      <w:r w:rsidRPr="00CB2C25">
        <w:rPr>
          <w:sz w:val="24"/>
          <w:szCs w:val="24"/>
        </w:rPr>
        <w:t>值。</w:t>
      </w:r>
    </w:p>
    <w:p w14:paraId="2F25FA1D" w14:textId="647D440C" w:rsidR="00DC24C5" w:rsidRDefault="00DC24C5" w:rsidP="00DC24C5">
      <w:pPr>
        <w:pStyle w:val="3"/>
        <w:numPr>
          <w:ilvl w:val="2"/>
          <w:numId w:val="27"/>
        </w:numPr>
        <w:spacing w:before="156" w:after="156"/>
      </w:pPr>
      <w:bookmarkStart w:id="91" w:name="_Toc6074254"/>
      <w:r>
        <w:rPr>
          <w:rFonts w:hint="eastAsia"/>
        </w:rPr>
        <w:t>关节位置预测</w:t>
      </w:r>
      <w:bookmarkEnd w:id="91"/>
    </w:p>
    <w:p w14:paraId="0CADF54B" w14:textId="77777777" w:rsidR="00556914" w:rsidRDefault="00556914" w:rsidP="00556914">
      <w:pPr>
        <w:pStyle w:val="af4"/>
        <w:ind w:left="227"/>
        <w:jc w:val="center"/>
      </w:pPr>
      <w:r>
        <w:rPr>
          <w:noProof/>
        </w:rPr>
        <w:drawing>
          <wp:inline distT="0" distB="0" distL="0" distR="0" wp14:anchorId="314C9136" wp14:editId="616B996F">
            <wp:extent cx="4087586" cy="1543388"/>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8669" r="9058"/>
                    <a:stretch/>
                  </pic:blipFill>
                  <pic:spPr bwMode="auto">
                    <a:xfrm>
                      <a:off x="0" y="0"/>
                      <a:ext cx="4094259" cy="1545908"/>
                    </a:xfrm>
                    <a:prstGeom prst="rect">
                      <a:avLst/>
                    </a:prstGeom>
                    <a:ln>
                      <a:noFill/>
                    </a:ln>
                    <a:extLst>
                      <a:ext uri="{53640926-AAD7-44D8-BBD7-CCE9431645EC}">
                        <a14:shadowObscured xmlns:a14="http://schemas.microsoft.com/office/drawing/2010/main"/>
                      </a:ext>
                    </a:extLst>
                  </pic:spPr>
                </pic:pic>
              </a:graphicData>
            </a:graphic>
          </wp:inline>
        </w:drawing>
      </w:r>
    </w:p>
    <w:p w14:paraId="08A80821" w14:textId="365F2842" w:rsidR="00556914" w:rsidRDefault="00556914" w:rsidP="00556914">
      <w:pPr>
        <w:pStyle w:val="af4"/>
        <w:ind w:left="227"/>
        <w:jc w:val="center"/>
      </w:pPr>
      <w:bookmarkStart w:id="92" w:name="_Ref2006590"/>
      <w:r>
        <w:rPr>
          <w:rFonts w:hint="eastAsia"/>
        </w:rPr>
        <w:t>图</w:t>
      </w:r>
      <w:r>
        <w:rPr>
          <w:rFonts w:hint="eastAsia"/>
        </w:rPr>
        <w:t xml:space="preserve"> </w:t>
      </w:r>
      <w:r w:rsidR="00955DD3">
        <w:fldChar w:fldCharType="begin"/>
      </w:r>
      <w:r w:rsidR="00955DD3">
        <w:instrText xml:space="preserve"> </w:instrText>
      </w:r>
      <w:r w:rsidR="00955DD3">
        <w:rPr>
          <w:rFonts w:hint="eastAsia"/>
        </w:rPr>
        <w:instrText>STYLEREF 1 \s</w:instrText>
      </w:r>
      <w:r w:rsidR="00955DD3">
        <w:instrText xml:space="preserve"> </w:instrText>
      </w:r>
      <w:r w:rsidR="00955DD3">
        <w:fldChar w:fldCharType="separate"/>
      </w:r>
      <w:r w:rsidR="00971587">
        <w:rPr>
          <w:noProof/>
        </w:rPr>
        <w:t>3</w:t>
      </w:r>
      <w:r w:rsidR="00955DD3">
        <w:fldChar w:fldCharType="end"/>
      </w:r>
      <w:r w:rsidR="00955DD3">
        <w:noBreakHyphen/>
      </w:r>
      <w:r w:rsidR="00955DD3">
        <w:fldChar w:fldCharType="begin"/>
      </w:r>
      <w:r w:rsidR="00955DD3">
        <w:instrText xml:space="preserve"> </w:instrText>
      </w:r>
      <w:r w:rsidR="00955DD3">
        <w:rPr>
          <w:rFonts w:hint="eastAsia"/>
        </w:rPr>
        <w:instrText xml:space="preserve">SEQ </w:instrText>
      </w:r>
      <w:r w:rsidR="00955DD3">
        <w:rPr>
          <w:rFonts w:hint="eastAsia"/>
        </w:rPr>
        <w:instrText>图</w:instrText>
      </w:r>
      <w:r w:rsidR="00955DD3">
        <w:rPr>
          <w:rFonts w:hint="eastAsia"/>
        </w:rPr>
        <w:instrText xml:space="preserve"> \* ARABIC \s 1</w:instrText>
      </w:r>
      <w:r w:rsidR="00955DD3">
        <w:instrText xml:space="preserve"> </w:instrText>
      </w:r>
      <w:r w:rsidR="00955DD3">
        <w:fldChar w:fldCharType="separate"/>
      </w:r>
      <w:r w:rsidR="00971587">
        <w:rPr>
          <w:noProof/>
        </w:rPr>
        <w:t>1</w:t>
      </w:r>
      <w:r w:rsidR="00955DD3">
        <w:fldChar w:fldCharType="end"/>
      </w:r>
      <w:r>
        <w:t xml:space="preserve"> </w:t>
      </w:r>
      <w:r w:rsidRPr="002F2757">
        <w:rPr>
          <w:rFonts w:hint="eastAsia"/>
        </w:rPr>
        <w:t>随机决策森林原理示意图</w:t>
      </w:r>
      <w:bookmarkEnd w:id="92"/>
      <w:r w:rsidR="00174276" w:rsidRPr="00174276">
        <w:rPr>
          <w:vertAlign w:val="superscript"/>
        </w:rPr>
        <w:fldChar w:fldCharType="begin"/>
      </w:r>
      <w:r w:rsidR="00174276" w:rsidRPr="00174276">
        <w:rPr>
          <w:vertAlign w:val="superscript"/>
        </w:rPr>
        <w:instrText xml:space="preserve"> </w:instrText>
      </w:r>
      <w:r w:rsidR="00174276" w:rsidRPr="00174276">
        <w:rPr>
          <w:rFonts w:hint="eastAsia"/>
          <w:vertAlign w:val="superscript"/>
        </w:rPr>
        <w:instrText>REF _Ref534491930 \r \h</w:instrText>
      </w:r>
      <w:r w:rsidR="00174276" w:rsidRPr="00174276">
        <w:rPr>
          <w:vertAlign w:val="superscript"/>
        </w:rPr>
        <w:instrText xml:space="preserve"> </w:instrText>
      </w:r>
      <w:r w:rsidR="00174276">
        <w:rPr>
          <w:vertAlign w:val="superscript"/>
        </w:rPr>
        <w:instrText xml:space="preserve"> \* MERGEFORMAT </w:instrText>
      </w:r>
      <w:r w:rsidR="00174276" w:rsidRPr="00174276">
        <w:rPr>
          <w:vertAlign w:val="superscript"/>
        </w:rPr>
      </w:r>
      <w:r w:rsidR="00174276" w:rsidRPr="00174276">
        <w:rPr>
          <w:vertAlign w:val="superscript"/>
        </w:rPr>
        <w:fldChar w:fldCharType="separate"/>
      </w:r>
      <w:r w:rsidR="00971587">
        <w:rPr>
          <w:vertAlign w:val="superscript"/>
        </w:rPr>
        <w:t>[14]</w:t>
      </w:r>
      <w:r w:rsidR="00174276" w:rsidRPr="00174276">
        <w:rPr>
          <w:vertAlign w:val="superscript"/>
        </w:rPr>
        <w:fldChar w:fldCharType="end"/>
      </w:r>
    </w:p>
    <w:p w14:paraId="44F6873A" w14:textId="77EF99F1" w:rsidR="00B25C6A" w:rsidRPr="00CB2C25" w:rsidRDefault="00A63FC3" w:rsidP="00CB2C25">
      <w:pPr>
        <w:ind w:firstLineChars="200" w:firstLine="480"/>
        <w:rPr>
          <w:sz w:val="24"/>
          <w:szCs w:val="24"/>
        </w:rPr>
      </w:pPr>
      <w:r w:rsidRPr="00CB2C25">
        <w:rPr>
          <w:rFonts w:hint="eastAsia"/>
          <w:sz w:val="24"/>
          <w:szCs w:val="24"/>
        </w:rPr>
        <w:lastRenderedPageBreak/>
        <w:t>分类器选择</w:t>
      </w:r>
      <w:r w:rsidR="00B25C6A" w:rsidRPr="00CB2C25">
        <w:rPr>
          <w:rFonts w:hint="eastAsia"/>
          <w:sz w:val="24"/>
          <w:szCs w:val="24"/>
        </w:rPr>
        <w:t>随机决策森林</w:t>
      </w:r>
      <w:r w:rsidRPr="00CB2C25">
        <w:rPr>
          <w:rFonts w:hint="eastAsia"/>
          <w:sz w:val="24"/>
          <w:szCs w:val="24"/>
        </w:rPr>
        <w:t>模型，该模型是决策树的集合。每棵树由中间节点（蓝色）和叶节点（绿色）组成。红色箭头表示不同树对特定输入可能采用的不同路径。</w:t>
      </w:r>
    </w:p>
    <w:p w14:paraId="046CF610" w14:textId="3E2A29F7" w:rsidR="007457C4" w:rsidRPr="00CB2C25" w:rsidRDefault="009F4BF1" w:rsidP="00CB2C25">
      <w:pPr>
        <w:ind w:firstLineChars="200" w:firstLine="480"/>
        <w:rPr>
          <w:sz w:val="24"/>
          <w:szCs w:val="24"/>
        </w:rPr>
      </w:pPr>
      <w:r w:rsidRPr="00CB2C25">
        <w:rPr>
          <w:sz w:val="24"/>
          <w:szCs w:val="24"/>
        </w:rPr>
        <w:t>如</w:t>
      </w:r>
      <w:r w:rsidRPr="00CB2C25">
        <w:rPr>
          <w:sz w:val="24"/>
          <w:szCs w:val="24"/>
        </w:rPr>
        <w:fldChar w:fldCharType="begin"/>
      </w:r>
      <w:r w:rsidRPr="00CB2C25">
        <w:rPr>
          <w:sz w:val="24"/>
          <w:szCs w:val="24"/>
        </w:rPr>
        <w:instrText xml:space="preserve"> REF _Ref2006590 \h </w:instrText>
      </w:r>
      <w:r w:rsidR="00CB2C25">
        <w:rPr>
          <w:sz w:val="24"/>
          <w:szCs w:val="24"/>
        </w:rPr>
        <w:instrText xml:space="preserve"> \* MERGEFORMAT </w:instrText>
      </w:r>
      <w:r w:rsidRPr="00CB2C25">
        <w:rPr>
          <w:sz w:val="24"/>
          <w:szCs w:val="24"/>
        </w:rPr>
      </w:r>
      <w:r w:rsidRPr="00CB2C25">
        <w:rPr>
          <w:sz w:val="24"/>
          <w:szCs w:val="24"/>
        </w:rPr>
        <w:fldChar w:fldCharType="separate"/>
      </w:r>
      <w:r w:rsidR="00971587" w:rsidRPr="00971587">
        <w:rPr>
          <w:rFonts w:hint="eastAsia"/>
          <w:sz w:val="24"/>
          <w:szCs w:val="24"/>
        </w:rPr>
        <w:t>图</w:t>
      </w:r>
      <w:r w:rsidR="00971587" w:rsidRPr="00971587">
        <w:rPr>
          <w:rFonts w:hint="eastAsia"/>
          <w:sz w:val="24"/>
          <w:szCs w:val="24"/>
        </w:rPr>
        <w:t xml:space="preserve"> </w:t>
      </w:r>
      <w:r w:rsidR="00971587" w:rsidRPr="00971587">
        <w:rPr>
          <w:sz w:val="24"/>
          <w:szCs w:val="24"/>
        </w:rPr>
        <w:t>3</w:t>
      </w:r>
      <w:r w:rsidR="00971587" w:rsidRPr="00971587">
        <w:rPr>
          <w:sz w:val="24"/>
          <w:szCs w:val="24"/>
        </w:rPr>
        <w:noBreakHyphen/>
        <w:t>1</w:t>
      </w:r>
      <w:r w:rsidR="00971587">
        <w:t xml:space="preserve"> </w:t>
      </w:r>
      <w:r w:rsidR="00971587" w:rsidRPr="002F2757">
        <w:rPr>
          <w:rFonts w:hint="eastAsia"/>
        </w:rPr>
        <w:t>随机决策森林原理示意图</w:t>
      </w:r>
      <w:r w:rsidRPr="00CB2C25">
        <w:rPr>
          <w:sz w:val="24"/>
          <w:szCs w:val="24"/>
        </w:rPr>
        <w:fldChar w:fldCharType="end"/>
      </w:r>
      <w:r w:rsidRPr="00CB2C25">
        <w:rPr>
          <w:sz w:val="24"/>
          <w:szCs w:val="24"/>
        </w:rPr>
        <w:t>所示，森林是</w:t>
      </w:r>
      <m:oMath>
        <m:r>
          <w:rPr>
            <w:rFonts w:ascii="Cambria Math" w:hAnsi="Cambria Math"/>
            <w:sz w:val="24"/>
            <w:szCs w:val="24"/>
          </w:rPr>
          <m:t>T</m:t>
        </m:r>
      </m:oMath>
      <w:r w:rsidRPr="00CB2C25">
        <w:rPr>
          <w:sz w:val="24"/>
          <w:szCs w:val="24"/>
        </w:rPr>
        <w:t>个决策树的集合，每</w:t>
      </w:r>
      <w:r w:rsidRPr="00CB2C25">
        <w:rPr>
          <w:rFonts w:hint="eastAsia"/>
          <w:sz w:val="24"/>
          <w:szCs w:val="24"/>
        </w:rPr>
        <w:t>棵</w:t>
      </w:r>
      <w:r w:rsidRPr="00CB2C25">
        <w:rPr>
          <w:sz w:val="24"/>
          <w:szCs w:val="24"/>
        </w:rPr>
        <w:t>树由</w:t>
      </w:r>
      <w:r w:rsidRPr="00CB2C25">
        <w:rPr>
          <w:rFonts w:hint="eastAsia"/>
          <w:sz w:val="24"/>
          <w:szCs w:val="24"/>
        </w:rPr>
        <w:t>中间节点</w:t>
      </w:r>
      <w:r w:rsidRPr="00CB2C25">
        <w:rPr>
          <w:sz w:val="24"/>
          <w:szCs w:val="24"/>
        </w:rPr>
        <w:t>和叶节点组成。每个</w:t>
      </w:r>
      <w:r w:rsidRPr="00CB2C25">
        <w:rPr>
          <w:rFonts w:hint="eastAsia"/>
          <w:sz w:val="24"/>
          <w:szCs w:val="24"/>
        </w:rPr>
        <w:t>中间节点</w:t>
      </w:r>
      <w:r w:rsidR="00CB2374" w:rsidRPr="00CB2C25">
        <w:rPr>
          <w:rFonts w:hint="eastAsia"/>
          <w:sz w:val="24"/>
          <w:szCs w:val="24"/>
        </w:rPr>
        <w:t>包含两个元素：</w:t>
      </w:r>
      <w:r w:rsidRPr="00CB2C25">
        <w:rPr>
          <w:sz w:val="24"/>
          <w:szCs w:val="24"/>
        </w:rPr>
        <w:t>特征</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θ</m:t>
            </m:r>
          </m:sub>
        </m:sSub>
      </m:oMath>
      <w:r w:rsidRPr="00CB2C25">
        <w:rPr>
          <w:sz w:val="24"/>
          <w:szCs w:val="24"/>
        </w:rPr>
        <w:t>和阈值</w:t>
      </w:r>
      <m:oMath>
        <m:r>
          <w:rPr>
            <w:rFonts w:ascii="Cambria Math" w:hAnsi="Cambria Math"/>
            <w:sz w:val="24"/>
            <w:szCs w:val="24"/>
          </w:rPr>
          <m:t>τ</m:t>
        </m:r>
      </m:oMath>
      <w:r w:rsidRPr="00CB2C25">
        <w:rPr>
          <w:sz w:val="24"/>
          <w:szCs w:val="24"/>
        </w:rPr>
        <w:t>。为了对</w:t>
      </w:r>
      <w:r w:rsidRPr="00CB2C25">
        <w:rPr>
          <w:rFonts w:hint="eastAsia"/>
          <w:sz w:val="24"/>
          <w:szCs w:val="24"/>
        </w:rPr>
        <w:t>图像</w:t>
      </w:r>
      <m:oMath>
        <m:r>
          <w:rPr>
            <w:rFonts w:ascii="Cambria Math" w:hAnsi="Cambria Math"/>
            <w:sz w:val="24"/>
            <w:szCs w:val="24"/>
          </w:rPr>
          <m:t>I</m:t>
        </m:r>
      </m:oMath>
      <w:r w:rsidRPr="00CB2C25">
        <w:rPr>
          <w:rFonts w:hint="eastAsia"/>
          <w:sz w:val="24"/>
          <w:szCs w:val="24"/>
        </w:rPr>
        <w:t>的像素</w:t>
      </w:r>
      <m:oMath>
        <m:r>
          <w:rPr>
            <w:rFonts w:ascii="Cambria Math" w:hAnsi="Cambria Math"/>
            <w:sz w:val="24"/>
            <w:szCs w:val="24"/>
          </w:rPr>
          <m:t>x</m:t>
        </m:r>
      </m:oMath>
      <w:r w:rsidRPr="00CB2C25">
        <w:rPr>
          <w:sz w:val="24"/>
          <w:szCs w:val="24"/>
        </w:rPr>
        <w:t>进行分类，</w:t>
      </w:r>
      <w:r w:rsidR="007457C4" w:rsidRPr="00CB2C25">
        <w:rPr>
          <w:rFonts w:hint="eastAsia"/>
          <w:sz w:val="24"/>
          <w:szCs w:val="24"/>
        </w:rPr>
        <w:t>从</w:t>
      </w:r>
      <w:r w:rsidR="007457C4" w:rsidRPr="00CB2C25">
        <w:rPr>
          <w:sz w:val="24"/>
          <w:szCs w:val="24"/>
        </w:rPr>
        <w:t>根处开始</w:t>
      </w:r>
      <w:r w:rsidRPr="00CB2C25">
        <w:rPr>
          <w:sz w:val="24"/>
          <w:szCs w:val="24"/>
        </w:rPr>
        <w:t>重复</w:t>
      </w:r>
      <w:r w:rsidRPr="00CB2C25">
        <w:rPr>
          <w:rFonts w:hint="eastAsia"/>
          <w:sz w:val="24"/>
          <w:szCs w:val="24"/>
        </w:rPr>
        <w:t>使用</w:t>
      </w:r>
      <w:r w:rsidRPr="00967C6E">
        <w:rPr>
          <w:rFonts w:hint="eastAsia"/>
          <w:color w:val="FF0000"/>
          <w:sz w:val="24"/>
          <w:szCs w:val="24"/>
        </w:rPr>
        <w:t>公式</w:t>
      </w:r>
      <w:r w:rsidRPr="00967C6E">
        <w:rPr>
          <w:rFonts w:hint="eastAsia"/>
          <w:color w:val="FF0000"/>
          <w:sz w:val="24"/>
          <w:szCs w:val="24"/>
        </w:rPr>
        <w:t>1</w:t>
      </w:r>
      <w:r w:rsidR="00CA68FC" w:rsidRPr="00CB2C25">
        <w:rPr>
          <w:rFonts w:hint="eastAsia"/>
          <w:sz w:val="24"/>
          <w:szCs w:val="24"/>
        </w:rPr>
        <w:t>并</w:t>
      </w:r>
      <w:r w:rsidRPr="00CB2C25">
        <w:rPr>
          <w:sz w:val="24"/>
          <w:szCs w:val="24"/>
        </w:rPr>
        <w:t>与阈值</w:t>
      </w:r>
      <m:oMath>
        <m:r>
          <w:rPr>
            <w:rFonts w:ascii="Cambria Math" w:hAnsi="Cambria Math"/>
            <w:sz w:val="24"/>
            <w:szCs w:val="24"/>
          </w:rPr>
          <m:t>τ</m:t>
        </m:r>
      </m:oMath>
      <w:r w:rsidRPr="00CB2C25">
        <w:rPr>
          <w:sz w:val="24"/>
          <w:szCs w:val="24"/>
        </w:rPr>
        <w:t>比较</w:t>
      </w:r>
      <w:r w:rsidR="00CA68FC" w:rsidRPr="00CB2C25">
        <w:rPr>
          <w:rFonts w:hint="eastAsia"/>
          <w:sz w:val="24"/>
          <w:szCs w:val="24"/>
        </w:rPr>
        <w:t>，进而</w:t>
      </w:r>
      <w:r w:rsidRPr="00CB2C25">
        <w:rPr>
          <w:sz w:val="24"/>
          <w:szCs w:val="24"/>
        </w:rPr>
        <w:t>向左或向右</w:t>
      </w:r>
      <w:r w:rsidRPr="00CB2C25">
        <w:rPr>
          <w:rFonts w:hint="eastAsia"/>
          <w:sz w:val="24"/>
          <w:szCs w:val="24"/>
        </w:rPr>
        <w:t>访问</w:t>
      </w:r>
      <w:r w:rsidRPr="00CB2C25">
        <w:rPr>
          <w:sz w:val="24"/>
          <w:szCs w:val="24"/>
        </w:rPr>
        <w:t>。在树</w:t>
      </w:r>
      <w:r w:rsidRPr="00CB2C25">
        <w:rPr>
          <w:sz w:val="24"/>
          <w:szCs w:val="24"/>
        </w:rPr>
        <w:t>t</w:t>
      </w:r>
      <w:r w:rsidRPr="00CB2C25">
        <w:rPr>
          <w:sz w:val="24"/>
          <w:szCs w:val="24"/>
        </w:rPr>
        <w:t>中到达的叶节点处，</w:t>
      </w:r>
      <w:r w:rsidRPr="00CB2C25">
        <w:rPr>
          <w:rFonts w:hint="eastAsia"/>
          <w:sz w:val="24"/>
          <w:szCs w:val="24"/>
        </w:rPr>
        <w:t>存储由身体部位</w:t>
      </w:r>
      <w:r w:rsidRPr="00CB2C25">
        <w:rPr>
          <w:sz w:val="24"/>
          <w:szCs w:val="24"/>
        </w:rPr>
        <w:t>标签</w:t>
      </w:r>
      <m:oMath>
        <m:r>
          <w:rPr>
            <w:rFonts w:ascii="Cambria Math" w:hAnsi="Cambria Math"/>
            <w:sz w:val="24"/>
            <w:szCs w:val="24"/>
          </w:rPr>
          <m:t>c</m:t>
        </m:r>
      </m:oMath>
      <w:r w:rsidRPr="00CB2C25">
        <w:rPr>
          <w:rFonts w:hint="eastAsia"/>
          <w:sz w:val="24"/>
          <w:szCs w:val="24"/>
        </w:rPr>
        <w:t>得到</w:t>
      </w:r>
      <w:r w:rsidRPr="00CB2C25">
        <w:rPr>
          <w:sz w:val="24"/>
          <w:szCs w:val="24"/>
        </w:rPr>
        <w:t>分布</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t</m:t>
            </m:r>
          </m:sub>
        </m:sSub>
        <m:d>
          <m:dPr>
            <m:ctrlPr>
              <w:rPr>
                <w:rFonts w:ascii="Cambria Math" w:hAnsi="Cambria Math"/>
                <w:sz w:val="24"/>
                <w:szCs w:val="24"/>
              </w:rPr>
            </m:ctrlPr>
          </m:dPr>
          <m:e>
            <m:r>
              <w:rPr>
                <w:rFonts w:ascii="Cambria Math" w:hAnsi="Cambria Math"/>
                <w:sz w:val="24"/>
                <w:szCs w:val="24"/>
              </w:rPr>
              <m:t>c</m:t>
            </m:r>
          </m:e>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x</m:t>
            </m:r>
          </m:e>
        </m:d>
      </m:oMath>
      <w:r w:rsidR="00EB09E2" w:rsidRPr="00CB2C25">
        <w:rPr>
          <w:rFonts w:hint="eastAsia"/>
          <w:sz w:val="24"/>
          <w:szCs w:val="24"/>
        </w:rPr>
        <w:t>，即各个偏移坐标所占的权重</w:t>
      </w:r>
      <w:r w:rsidRPr="00CB2C25">
        <w:rPr>
          <w:sz w:val="24"/>
          <w:szCs w:val="24"/>
        </w:rPr>
        <w:t>。对森林中的所有树的分布</w:t>
      </w:r>
      <w:r w:rsidRPr="00CB2C25">
        <w:rPr>
          <w:rFonts w:hint="eastAsia"/>
          <w:sz w:val="24"/>
          <w:szCs w:val="24"/>
        </w:rPr>
        <w:t>求</w:t>
      </w:r>
      <w:r w:rsidRPr="00CB2C25">
        <w:rPr>
          <w:sz w:val="24"/>
          <w:szCs w:val="24"/>
        </w:rPr>
        <w:t>平均</w:t>
      </w:r>
      <w:r w:rsidRPr="00CB2C25">
        <w:rPr>
          <w:rFonts w:hint="eastAsia"/>
          <w:sz w:val="24"/>
          <w:szCs w:val="24"/>
        </w:rPr>
        <w:t>值</w:t>
      </w:r>
      <w:r w:rsidRPr="00CB2C25">
        <w:rPr>
          <w:sz w:val="24"/>
          <w:szCs w:val="24"/>
        </w:rPr>
        <w:t>，以给出最终的分</w:t>
      </w:r>
      <w:r w:rsidR="00EB09E2" w:rsidRPr="00CB2C25">
        <w:rPr>
          <w:rFonts w:hint="eastAsia"/>
          <w:sz w:val="24"/>
          <w:szCs w:val="24"/>
        </w:rPr>
        <w:t>布</w:t>
      </w:r>
      <w:r w:rsidRPr="00CB2C25">
        <w:rPr>
          <w:rFonts w:hint="eastAsia"/>
          <w:sz w:val="24"/>
          <w:szCs w:val="24"/>
        </w:rPr>
        <w:t>。</w:t>
      </w:r>
    </w:p>
    <w:p w14:paraId="11B053E8" w14:textId="52B82317" w:rsidR="00DC24C5" w:rsidRDefault="00CB2C25" w:rsidP="00CB2C25">
      <w:pPr>
        <w:ind w:firstLineChars="200" w:firstLine="480"/>
        <w:rPr>
          <w:sz w:val="24"/>
          <w:szCs w:val="24"/>
        </w:rPr>
      </w:pPr>
      <w:r>
        <w:rPr>
          <w:sz w:val="24"/>
          <w:szCs w:val="24"/>
        </w:rPr>
        <w:t>我们采用基于加权高斯核的均值</w:t>
      </w:r>
      <w:r>
        <w:rPr>
          <w:rFonts w:hint="eastAsia"/>
          <w:sz w:val="24"/>
          <w:szCs w:val="24"/>
        </w:rPr>
        <w:t>移位</w:t>
      </w:r>
      <w:r w:rsidR="00556914">
        <w:rPr>
          <w:sz w:val="24"/>
          <w:szCs w:val="24"/>
        </w:rPr>
        <w:t>[</w:t>
      </w:r>
      <w:r w:rsidR="00DC24C5" w:rsidRPr="00CB2C25">
        <w:rPr>
          <w:sz w:val="24"/>
          <w:szCs w:val="24"/>
        </w:rPr>
        <w:t>]</w:t>
      </w:r>
      <w:r w:rsidR="00DC24C5" w:rsidRPr="00CB2C25">
        <w:rPr>
          <w:sz w:val="24"/>
          <w:szCs w:val="24"/>
        </w:rPr>
        <w:t>的局部模式发现方法</w:t>
      </w:r>
      <w:r w:rsidR="00DC24C5" w:rsidRPr="00CB2C25">
        <w:rPr>
          <w:rFonts w:hint="eastAsia"/>
          <w:sz w:val="24"/>
          <w:szCs w:val="24"/>
        </w:rPr>
        <w:t>，将每个身体部位的密度估计量定义为：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4504F4A9" w14:textId="77777777" w:rsidTr="0049567F">
        <w:tc>
          <w:tcPr>
            <w:tcW w:w="269" w:type="pct"/>
            <w:vAlign w:val="center"/>
          </w:tcPr>
          <w:p w14:paraId="435202B5" w14:textId="77777777" w:rsidR="0049567F" w:rsidRPr="0000139C" w:rsidRDefault="0049567F" w:rsidP="0049567F">
            <w:pPr>
              <w:jc w:val="center"/>
              <w:rPr>
                <w:rFonts w:ascii="Times New Roman" w:hAnsi="Times New Roman"/>
                <w:sz w:val="24"/>
                <w:szCs w:val="24"/>
              </w:rPr>
            </w:pPr>
          </w:p>
        </w:tc>
        <w:tc>
          <w:tcPr>
            <w:tcW w:w="4462" w:type="pct"/>
            <w:vAlign w:val="center"/>
          </w:tcPr>
          <w:p w14:paraId="3C3EA0C9" w14:textId="302D035E" w:rsidR="0049567F" w:rsidRPr="0000139C" w:rsidRDefault="00576FEF" w:rsidP="0049567F">
            <w:pPr>
              <w:jc w:val="center"/>
              <w:rPr>
                <w:rFonts w:ascii="Times New Roman" w:hAnsi="Times New Roman"/>
                <w:sz w:val="24"/>
                <w:szCs w:val="24"/>
              </w:rPr>
            </w:pPr>
            <m:oMathPara>
              <m:oMath>
                <m:sSub>
                  <m:sSubPr>
                    <m:ctrlPr>
                      <w:rPr>
                        <w:rFonts w:ascii="Cambria Math" w:hAnsi="Cambria Math"/>
                      </w:rPr>
                    </m:ctrlPr>
                  </m:sSubPr>
                  <m:e>
                    <m:r>
                      <w:rPr>
                        <w:rFonts w:ascii="Cambria Math" w:hAnsi="Cambria Math" w:hint="eastAsia"/>
                      </w:rPr>
                      <m:t>f</m:t>
                    </m:r>
                    <m:ctrlPr>
                      <w:rPr>
                        <w:rFonts w:ascii="Cambria Math" w:hAnsi="Cambria Math" w:hint="eastAsia"/>
                      </w:rPr>
                    </m:ctrlPr>
                  </m:e>
                  <m:sub>
                    <m:r>
                      <w:rPr>
                        <w:rFonts w:ascii="Cambria Math" w:hAnsi="Cambria Math" w:hint="eastAsia"/>
                      </w:rPr>
                      <m:t>c</m:t>
                    </m:r>
                  </m:sub>
                </m:sSub>
                <m:d>
                  <m:dPr>
                    <m:ctrlPr>
                      <w:rPr>
                        <w:rFonts w:ascii="Cambria Math" w:hAnsi="Cambria Math"/>
                      </w:rPr>
                    </m:ctrlPr>
                  </m:dPr>
                  <m:e>
                    <m:acc>
                      <m:accPr>
                        <m:ctrlPr>
                          <w:rPr>
                            <w:rFonts w:ascii="Cambria Math" w:hAnsi="Cambria Math"/>
                          </w:rPr>
                        </m:ctrlPr>
                      </m:accPr>
                      <m:e>
                        <m:r>
                          <w:rPr>
                            <w:rFonts w:ascii="Cambria Math" w:hAnsi="Cambria Math"/>
                          </w:rPr>
                          <m:t>x</m:t>
                        </m:r>
                      </m:e>
                    </m:acc>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ic</m:t>
                        </m:r>
                      </m:sub>
                    </m:sSub>
                  </m:e>
                </m:nary>
                <m:r>
                  <w:rPr>
                    <w:rFonts w:ascii="Cambria Math" w:hAnsi="Cambria Math"/>
                  </w:rPr>
                  <m:t>exp</m:t>
                </m:r>
                <m:d>
                  <m:dPr>
                    <m:ctrlPr>
                      <w:rPr>
                        <w:rFonts w:ascii="Cambria Math" w:hAnsi="Cambria Math"/>
                      </w:rPr>
                    </m:ctrlPr>
                  </m:dPr>
                  <m: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acc>
                                  <m:accPr>
                                    <m:ctrlPr>
                                      <w:rPr>
                                        <w:rFonts w:ascii="Cambria Math" w:hAnsi="Cambria Math"/>
                                      </w:rPr>
                                    </m:ctrlPr>
                                  </m:accPr>
                                  <m:e>
                                    <m:r>
                                      <w:rPr>
                                        <w:rFonts w:ascii="Cambria Math" w:hAnsi="Cambria Math"/>
                                      </w:rPr>
                                      <m:t>x</m:t>
                                    </m:r>
                                  </m:e>
                                </m:acc>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c</m:t>
                                    </m:r>
                                  </m:sub>
                                </m:sSub>
                              </m:den>
                            </m:f>
                          </m:e>
                        </m:d>
                      </m:e>
                      <m:sup>
                        <m:r>
                          <m:rPr>
                            <m:sty m:val="p"/>
                          </m:rPr>
                          <w:rPr>
                            <w:rFonts w:ascii="Cambria Math" w:hAnsi="Cambria Math"/>
                          </w:rPr>
                          <m:t>2</m:t>
                        </m:r>
                      </m:sup>
                    </m:sSup>
                  </m:e>
                </m:d>
              </m:oMath>
            </m:oMathPara>
          </w:p>
        </w:tc>
        <w:tc>
          <w:tcPr>
            <w:tcW w:w="269" w:type="pct"/>
            <w:vAlign w:val="center"/>
          </w:tcPr>
          <w:p w14:paraId="49AB205A" w14:textId="77777777" w:rsidR="0049567F" w:rsidRPr="002062B9" w:rsidRDefault="0049567F" w:rsidP="0049567F">
            <w:pPr>
              <w:pStyle w:val="afb"/>
              <w:numPr>
                <w:ilvl w:val="0"/>
                <w:numId w:val="37"/>
              </w:numPr>
              <w:ind w:right="600" w:firstLineChars="0"/>
              <w:jc w:val="right"/>
              <w:rPr>
                <w:sz w:val="24"/>
                <w:szCs w:val="24"/>
              </w:rPr>
            </w:pPr>
          </w:p>
        </w:tc>
      </w:tr>
    </w:tbl>
    <w:p w14:paraId="491CAED8" w14:textId="72F16C11" w:rsidR="00DC24C5" w:rsidRDefault="00CA68FC" w:rsidP="00CB2C25">
      <w:pPr>
        <w:ind w:firstLineChars="200" w:firstLine="480"/>
        <w:rPr>
          <w:sz w:val="24"/>
          <w:szCs w:val="24"/>
        </w:rPr>
      </w:pPr>
      <w:r w:rsidRPr="00CB2C25">
        <w:rPr>
          <w:rFonts w:hint="eastAsia"/>
          <w:sz w:val="24"/>
          <w:szCs w:val="24"/>
        </w:rPr>
        <w:t>其中</w:t>
      </w:r>
      <m:oMath>
        <m:acc>
          <m:accPr>
            <m:ctrlPr>
              <w:rPr>
                <w:rFonts w:ascii="Cambria Math" w:hAnsi="Cambria Math"/>
                <w:sz w:val="24"/>
                <w:szCs w:val="24"/>
              </w:rPr>
            </m:ctrlPr>
          </m:accPr>
          <m:e>
            <m:r>
              <w:rPr>
                <w:rFonts w:ascii="Cambria Math" w:hAnsi="Cambria Math" w:hint="eastAsia"/>
                <w:sz w:val="24"/>
                <w:szCs w:val="24"/>
              </w:rPr>
              <m:t>x</m:t>
            </m:r>
          </m:e>
        </m:acc>
      </m:oMath>
      <w:r w:rsidRPr="00CB2C25">
        <w:rPr>
          <w:sz w:val="24"/>
          <w:szCs w:val="24"/>
        </w:rPr>
        <w:t>是</w:t>
      </w:r>
      <w:r w:rsidRPr="00CB2C25">
        <w:rPr>
          <w:rFonts w:hint="eastAsia"/>
          <w:sz w:val="24"/>
          <w:szCs w:val="24"/>
        </w:rPr>
        <w:t>为</w:t>
      </w:r>
      <w:r w:rsidRPr="00CB2C25">
        <w:rPr>
          <w:sz w:val="24"/>
          <w:szCs w:val="24"/>
        </w:rPr>
        <w:t>世界坐标，</w:t>
      </w:r>
      <m:oMath>
        <m:r>
          <w:rPr>
            <w:rFonts w:ascii="Cambria Math" w:hAnsi="Cambria Math"/>
            <w:sz w:val="24"/>
            <w:szCs w:val="24"/>
          </w:rPr>
          <m:t>N</m:t>
        </m:r>
      </m:oMath>
      <w:r w:rsidRPr="00CB2C25">
        <w:rPr>
          <w:sz w:val="24"/>
          <w:szCs w:val="24"/>
        </w:rPr>
        <w:t>是图像像素的数量，</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oMath>
      <w:r w:rsidRPr="00CB2C25">
        <w:rPr>
          <w:sz w:val="24"/>
          <w:szCs w:val="24"/>
        </w:rPr>
        <w:t>是像素加权，</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hint="eastAsia"/>
                    <w:sz w:val="24"/>
                    <w:szCs w:val="24"/>
                  </w:rPr>
                  <m:t>x</m:t>
                </m:r>
              </m:e>
            </m:acc>
          </m:e>
          <m:sub>
            <m:r>
              <w:rPr>
                <w:rFonts w:ascii="Cambria Math" w:hAnsi="Cambria Math"/>
                <w:sz w:val="24"/>
                <w:szCs w:val="24"/>
              </w:rPr>
              <m:t>i</m:t>
            </m:r>
          </m:sub>
        </m:sSub>
      </m:oMath>
      <w:r w:rsidRPr="00CB2C25">
        <w:rPr>
          <w:sz w:val="24"/>
          <w:szCs w:val="24"/>
        </w:rPr>
        <w:t>是图像像素</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rsidRPr="00CB2C25">
        <w:rPr>
          <w:sz w:val="24"/>
          <w:szCs w:val="24"/>
        </w:rPr>
        <w:t>在给定深度</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e>
        </m:d>
      </m:oMath>
      <w:r w:rsidRPr="00CB2C25">
        <w:rPr>
          <w:sz w:val="24"/>
          <w:szCs w:val="24"/>
        </w:rPr>
        <w:t>下重投影到世界坐标空间中</w:t>
      </w:r>
      <w:r w:rsidR="003D52CC" w:rsidRPr="00CB2C25">
        <w:rPr>
          <w:rFonts w:hint="eastAsia"/>
          <w:sz w:val="24"/>
          <w:szCs w:val="24"/>
        </w:rPr>
        <w:t>的</w:t>
      </w:r>
      <w:r w:rsidR="004E5424" w:rsidRPr="00CB2C25">
        <w:rPr>
          <w:rFonts w:hint="eastAsia"/>
          <w:sz w:val="24"/>
          <w:szCs w:val="24"/>
        </w:rPr>
        <w:t>位置</w:t>
      </w:r>
      <w:r w:rsidRPr="00CB2C25">
        <w:rPr>
          <w:sz w:val="24"/>
          <w:szCs w:val="24"/>
        </w:rPr>
        <w:t>，并且</w:t>
      </w:r>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c</m:t>
            </m:r>
          </m:sub>
        </m:sSub>
      </m:oMath>
      <w:r w:rsidRPr="00CB2C25">
        <w:rPr>
          <w:sz w:val="24"/>
          <w:szCs w:val="24"/>
        </w:rPr>
        <w:t>是学习的每部分带宽。像素加权</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oMath>
      <w:r w:rsidR="004E5424" w:rsidRPr="00CB2C25">
        <w:rPr>
          <w:rFonts w:hint="eastAsia"/>
          <w:sz w:val="24"/>
          <w:szCs w:val="24"/>
        </w:rPr>
        <w:t>为</w:t>
      </w:r>
      <w:r w:rsidRPr="00CB2C25">
        <w:rPr>
          <w:sz w:val="24"/>
          <w:szCs w:val="24"/>
        </w:rPr>
        <w:t>像素</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rsidRPr="00CB2C25">
        <w:rPr>
          <w:sz w:val="24"/>
          <w:szCs w:val="24"/>
        </w:rPr>
        <w:t>处</w:t>
      </w:r>
      <w:r w:rsidR="004E5424" w:rsidRPr="00CB2C25">
        <w:rPr>
          <w:rFonts w:hint="eastAsia"/>
          <w:sz w:val="24"/>
          <w:szCs w:val="24"/>
        </w:rPr>
        <w:t>所占的权重</w:t>
      </w:r>
      <w:r w:rsidR="00BF09F6" w:rsidRPr="00CB2C25">
        <w:rPr>
          <w:sz w:val="24"/>
          <w:szCs w:val="24"/>
        </w:rPr>
        <w:t>和像素</w:t>
      </w:r>
      <w:r w:rsidR="00BF09F6" w:rsidRPr="00CB2C25">
        <w:rPr>
          <w:rFonts w:hint="eastAsia"/>
          <w:sz w:val="24"/>
          <w:szCs w:val="24"/>
        </w:rPr>
        <w:t>深度平方的乘积</w:t>
      </w:r>
      <w:r w:rsidRPr="00CB2C25">
        <w:rPr>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4287F3DF" w14:textId="77777777" w:rsidTr="00434029">
        <w:tc>
          <w:tcPr>
            <w:tcW w:w="269" w:type="pct"/>
            <w:vAlign w:val="center"/>
          </w:tcPr>
          <w:p w14:paraId="688389E9" w14:textId="77777777" w:rsidR="0049567F" w:rsidRPr="0000139C" w:rsidRDefault="0049567F" w:rsidP="00434029">
            <w:pPr>
              <w:jc w:val="center"/>
              <w:rPr>
                <w:rFonts w:ascii="Times New Roman" w:hAnsi="Times New Roman"/>
                <w:sz w:val="24"/>
                <w:szCs w:val="24"/>
              </w:rPr>
            </w:pPr>
          </w:p>
        </w:tc>
        <w:tc>
          <w:tcPr>
            <w:tcW w:w="4462" w:type="pct"/>
            <w:vAlign w:val="center"/>
          </w:tcPr>
          <w:p w14:paraId="194EA476" w14:textId="09815410" w:rsidR="0049567F" w:rsidRPr="0049567F" w:rsidRDefault="00576FEF" w:rsidP="0049567F">
            <w:pPr>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r>
                  <m:rPr>
                    <m:sty m:val="p"/>
                  </m:rPr>
                  <w:rPr>
                    <w:rFonts w:ascii="Cambria Math" w:hAnsi="Cambria Math" w:hint="eastAsia"/>
                    <w:sz w:val="24"/>
                    <w:szCs w:val="24"/>
                  </w:rPr>
                  <m:t>=</m:t>
                </m:r>
                <m:r>
                  <w:rPr>
                    <w:rFonts w:ascii="Cambria Math" w:hAnsi="Cambria Math" w:hint="eastAsia"/>
                    <w:sz w:val="24"/>
                    <w:szCs w:val="24"/>
                  </w:rPr>
                  <m:t>P</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e>
                    </m:d>
                  </m:e>
                  <m:sup>
                    <m:r>
                      <m:rPr>
                        <m:sty m:val="p"/>
                      </m:rPr>
                      <w:rPr>
                        <w:rFonts w:ascii="Cambria Math" w:hAnsi="Cambria Math"/>
                        <w:sz w:val="24"/>
                        <w:szCs w:val="24"/>
                      </w:rPr>
                      <m:t>2</m:t>
                    </m:r>
                  </m:sup>
                </m:sSup>
              </m:oMath>
            </m:oMathPara>
          </w:p>
        </w:tc>
        <w:tc>
          <w:tcPr>
            <w:tcW w:w="269" w:type="pct"/>
            <w:vAlign w:val="center"/>
          </w:tcPr>
          <w:p w14:paraId="7907FD29" w14:textId="77777777" w:rsidR="0049567F" w:rsidRPr="002062B9" w:rsidRDefault="0049567F" w:rsidP="00434029">
            <w:pPr>
              <w:pStyle w:val="afb"/>
              <w:numPr>
                <w:ilvl w:val="0"/>
                <w:numId w:val="37"/>
              </w:numPr>
              <w:ind w:right="600" w:firstLineChars="0"/>
              <w:jc w:val="right"/>
              <w:rPr>
                <w:sz w:val="24"/>
                <w:szCs w:val="24"/>
              </w:rPr>
            </w:pPr>
          </w:p>
        </w:tc>
      </w:tr>
    </w:tbl>
    <w:p w14:paraId="46F853C1" w14:textId="46FB2E28" w:rsidR="00A63FC3" w:rsidRPr="00A63FC3" w:rsidRDefault="00245EFA" w:rsidP="00245EFA">
      <w:pPr>
        <w:ind w:firstLineChars="200" w:firstLine="480"/>
      </w:pPr>
      <w:r w:rsidRPr="00CB2C25">
        <w:rPr>
          <w:rFonts w:hint="eastAsia"/>
          <w:sz w:val="24"/>
          <w:szCs w:val="24"/>
        </w:rPr>
        <w:t>估计量</w:t>
      </w:r>
      <w:r w:rsidR="00CA68FC" w:rsidRPr="00CB2C25">
        <w:rPr>
          <w:sz w:val="24"/>
          <w:szCs w:val="24"/>
        </w:rPr>
        <w:t>高于学习概率阈值</w:t>
      </w:r>
      <m:oMath>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c</m:t>
            </m:r>
          </m:sub>
        </m:sSub>
      </m:oMath>
      <w:r>
        <w:rPr>
          <w:sz w:val="24"/>
          <w:szCs w:val="24"/>
        </w:rPr>
        <w:t>的</w:t>
      </w:r>
      <w:r w:rsidR="00CA68FC" w:rsidRPr="00CB2C25">
        <w:rPr>
          <w:sz w:val="24"/>
          <w:szCs w:val="24"/>
        </w:rPr>
        <w:t>像素被用作</w:t>
      </w:r>
      <w:r w:rsidR="00CA68FC" w:rsidRPr="00CB2C25">
        <w:rPr>
          <w:rFonts w:hint="eastAsia"/>
          <w:sz w:val="24"/>
          <w:szCs w:val="24"/>
        </w:rPr>
        <w:t>部位</w:t>
      </w:r>
      <w:r w:rsidR="00CA68FC" w:rsidRPr="00CB2C25">
        <w:rPr>
          <w:sz w:val="24"/>
          <w:szCs w:val="24"/>
        </w:rPr>
        <w:t>c</w:t>
      </w:r>
      <w:r w:rsidR="00CA68FC" w:rsidRPr="00CB2C25">
        <w:rPr>
          <w:sz w:val="24"/>
          <w:szCs w:val="24"/>
        </w:rPr>
        <w:t>的起始点。给出最终的置信估计值作为到达每个模式的像素权重的总和。</w:t>
      </w:r>
    </w:p>
    <w:p w14:paraId="63369DA5" w14:textId="2524EFF6" w:rsidR="008872AE" w:rsidRDefault="00DF0E5B" w:rsidP="00C96E26">
      <w:pPr>
        <w:pStyle w:val="2"/>
        <w:numPr>
          <w:ilvl w:val="1"/>
          <w:numId w:val="27"/>
        </w:numPr>
        <w:spacing w:before="156" w:after="156"/>
      </w:pPr>
      <w:bookmarkStart w:id="93" w:name="_Toc6074255"/>
      <w:r>
        <w:rPr>
          <w:rFonts w:hint="eastAsia"/>
        </w:rPr>
        <w:t>动作</w:t>
      </w:r>
      <w:r w:rsidR="00C938BC">
        <w:rPr>
          <w:rFonts w:hint="eastAsia"/>
        </w:rPr>
        <w:t>的</w:t>
      </w:r>
      <w:r>
        <w:rPr>
          <w:rFonts w:hint="eastAsia"/>
        </w:rPr>
        <w:t>表示</w:t>
      </w:r>
      <w:r w:rsidR="00C938BC">
        <w:rPr>
          <w:rFonts w:hint="eastAsia"/>
        </w:rPr>
        <w:t>和动作的识别</w:t>
      </w:r>
      <w:bookmarkEnd w:id="93"/>
    </w:p>
    <w:p w14:paraId="151672AF" w14:textId="0BEABBF4" w:rsidR="00174276" w:rsidRPr="00174276" w:rsidRDefault="00174276" w:rsidP="00174276">
      <w:pPr>
        <w:pStyle w:val="3"/>
        <w:numPr>
          <w:ilvl w:val="2"/>
          <w:numId w:val="27"/>
        </w:numPr>
        <w:spacing w:before="156" w:after="156"/>
      </w:pPr>
      <w:bookmarkStart w:id="94" w:name="_Toc6074256"/>
      <w:r>
        <w:rPr>
          <w:rFonts w:hint="eastAsia"/>
        </w:rPr>
        <w:t>姿态特征获取</w:t>
      </w:r>
      <w:bookmarkEnd w:id="94"/>
    </w:p>
    <w:p w14:paraId="69118CF5" w14:textId="689DADD3" w:rsidR="00DF0E5B" w:rsidRPr="00174276" w:rsidRDefault="00174276" w:rsidP="00716499">
      <w:pPr>
        <w:ind w:firstLineChars="200" w:firstLine="480"/>
        <w:rPr>
          <w:color w:val="FF0000"/>
          <w:sz w:val="24"/>
          <w:szCs w:val="24"/>
        </w:rPr>
      </w:pPr>
      <w:r>
        <w:rPr>
          <w:rFonts w:hint="eastAsia"/>
          <w:sz w:val="24"/>
          <w:szCs w:val="24"/>
        </w:rPr>
        <w:t>对于不包含骨架关节点坐标的数据集，在使用以上算法</w:t>
      </w:r>
      <w:r w:rsidR="00967C6E" w:rsidRPr="00967C6E">
        <w:rPr>
          <w:rFonts w:hint="eastAsia"/>
          <w:sz w:val="24"/>
          <w:szCs w:val="24"/>
        </w:rPr>
        <w:t>完成关节点的识别后，</w:t>
      </w:r>
      <w:r w:rsidR="00967C6E" w:rsidRPr="00597952">
        <w:rPr>
          <w:rFonts w:hint="eastAsia"/>
          <w:sz w:val="24"/>
          <w:szCs w:val="24"/>
        </w:rPr>
        <w:t>对于</w:t>
      </w:r>
      <w:r>
        <w:rPr>
          <w:rFonts w:hint="eastAsia"/>
          <w:sz w:val="24"/>
          <w:szCs w:val="24"/>
        </w:rPr>
        <w:t>深度</w:t>
      </w:r>
      <w:r w:rsidR="00967C6E" w:rsidRPr="00597952">
        <w:rPr>
          <w:rFonts w:hint="eastAsia"/>
          <w:sz w:val="24"/>
          <w:szCs w:val="24"/>
        </w:rPr>
        <w:t>动作序列的每一帧</w:t>
      </w:r>
      <m:oMath>
        <m:r>
          <w:rPr>
            <w:rFonts w:ascii="Cambria Math" w:hAnsi="Cambria Math" w:hint="eastAsia"/>
            <w:sz w:val="24"/>
            <w:szCs w:val="24"/>
          </w:rPr>
          <m:t>c</m:t>
        </m:r>
      </m:oMath>
      <w:r w:rsidR="00967C6E" w:rsidRPr="00967C6E">
        <w:rPr>
          <w:rFonts w:hint="eastAsia"/>
          <w:sz w:val="24"/>
          <w:szCs w:val="24"/>
        </w:rPr>
        <w:t>，都包含</w:t>
      </w:r>
      <m:oMath>
        <m:r>
          <w:rPr>
            <w:rFonts w:ascii="Cambria Math" w:hAnsi="Cambria Math"/>
            <w:sz w:val="24"/>
            <w:szCs w:val="24"/>
          </w:rPr>
          <m:t>N</m:t>
        </m:r>
      </m:oMath>
      <w:r w:rsidR="00967C6E" w:rsidRPr="00967C6E">
        <w:rPr>
          <w:rFonts w:hint="eastAsia"/>
          <w:sz w:val="24"/>
          <w:szCs w:val="24"/>
        </w:rPr>
        <w:t>个关节的空间坐标：</w:t>
      </w:r>
      <m:oMath>
        <m:r>
          <w:rPr>
            <w:rFonts w:ascii="Cambria Math" w:hAnsi="Cambria Math"/>
            <w:sz w:val="24"/>
            <w:szCs w:val="24"/>
          </w:rPr>
          <m:t>X</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N</m:t>
            </m:r>
          </m:sub>
        </m:sSub>
        <m:r>
          <m:rPr>
            <m:sty m:val="p"/>
          </m:rPr>
          <w:rPr>
            <w:rFonts w:ascii="Cambria Math" w:hAnsi="Cambria Math"/>
            <w:sz w:val="24"/>
            <w:szCs w:val="24"/>
          </w:rPr>
          <m:t>}</m:t>
        </m:r>
      </m:oMath>
      <w:r w:rsidR="00716499">
        <w:rPr>
          <w:rFonts w:hint="eastAsia"/>
          <w:sz w:val="24"/>
          <w:szCs w:val="24"/>
        </w:rPr>
        <w:t>。</w:t>
      </w:r>
      <w:r w:rsidR="00035296" w:rsidRPr="00597952">
        <w:rPr>
          <w:rFonts w:hint="eastAsia"/>
          <w:sz w:val="24"/>
          <w:szCs w:val="24"/>
        </w:rPr>
        <w:t>以关节的空间位置差异表示动作信息，</w:t>
      </w:r>
      <w:r w:rsidR="00967C6E">
        <w:rPr>
          <w:rFonts w:hint="eastAsia"/>
          <w:sz w:val="24"/>
          <w:szCs w:val="24"/>
        </w:rPr>
        <w:t>需</w:t>
      </w:r>
      <w:r w:rsidR="00035296" w:rsidRPr="00597952">
        <w:rPr>
          <w:rFonts w:hint="eastAsia"/>
          <w:sz w:val="24"/>
          <w:szCs w:val="24"/>
        </w:rPr>
        <w:t>其包含三个特征：</w:t>
      </w:r>
      <w:r w:rsidR="00035296" w:rsidRPr="00174276">
        <w:rPr>
          <w:rFonts w:hint="eastAsia"/>
          <w:color w:val="FF0000"/>
          <w:sz w:val="24"/>
          <w:szCs w:val="24"/>
        </w:rPr>
        <w:t>姿态特征</w:t>
      </w:r>
      <m:oMath>
        <m:sSub>
          <m:sSubPr>
            <m:ctrlPr>
              <w:rPr>
                <w:rFonts w:ascii="Cambria Math" w:hAnsi="Cambria Math"/>
                <w:color w:val="FF0000"/>
                <w:sz w:val="24"/>
                <w:szCs w:val="24"/>
              </w:rPr>
            </m:ctrlPr>
          </m:sSubPr>
          <m:e>
            <m:r>
              <w:rPr>
                <w:rFonts w:ascii="Cambria Math" w:hAnsi="Cambria Math" w:hint="eastAsia"/>
                <w:color w:val="FF0000"/>
                <w:sz w:val="24"/>
                <w:szCs w:val="24"/>
              </w:rPr>
              <m:t>f</m:t>
            </m:r>
            <m:ctrlPr>
              <w:rPr>
                <w:rFonts w:ascii="Cambria Math" w:hAnsi="Cambria Math" w:hint="eastAsia"/>
                <w:color w:val="FF0000"/>
                <w:sz w:val="24"/>
                <w:szCs w:val="24"/>
              </w:rPr>
            </m:ctrlPr>
          </m:e>
          <m:sub>
            <m:r>
              <w:rPr>
                <w:rFonts w:ascii="Cambria Math" w:hAnsi="Cambria Math" w:hint="eastAsia"/>
                <w:color w:val="FF0000"/>
                <w:sz w:val="24"/>
                <w:szCs w:val="24"/>
              </w:rPr>
              <m:t>cc</m:t>
            </m:r>
          </m:sub>
        </m:sSub>
      </m:oMath>
      <w:r w:rsidR="00035296" w:rsidRPr="00174276">
        <w:rPr>
          <w:rFonts w:hint="eastAsia"/>
          <w:color w:val="FF0000"/>
          <w:sz w:val="24"/>
          <w:szCs w:val="24"/>
        </w:rPr>
        <w:t>，运动特征</w:t>
      </w:r>
      <m:oMath>
        <m:sSub>
          <m:sSubPr>
            <m:ctrlPr>
              <w:rPr>
                <w:rFonts w:ascii="Cambria Math" w:hAnsi="Cambria Math"/>
                <w:color w:val="FF0000"/>
                <w:sz w:val="24"/>
                <w:szCs w:val="24"/>
              </w:rPr>
            </m:ctrlPr>
          </m:sSubPr>
          <m:e>
            <m:r>
              <w:rPr>
                <w:rFonts w:ascii="Cambria Math" w:hAnsi="Cambria Math" w:hint="eastAsia"/>
                <w:color w:val="FF0000"/>
                <w:sz w:val="24"/>
                <w:szCs w:val="24"/>
              </w:rPr>
              <m:t>f</m:t>
            </m:r>
            <m:ctrlPr>
              <w:rPr>
                <w:rFonts w:ascii="Cambria Math" w:hAnsi="Cambria Math" w:hint="eastAsia"/>
                <w:color w:val="FF0000"/>
                <w:sz w:val="24"/>
                <w:szCs w:val="24"/>
              </w:rPr>
            </m:ctrlPr>
          </m:e>
          <m:sub>
            <m:r>
              <w:rPr>
                <w:rFonts w:ascii="Cambria Math" w:hAnsi="Cambria Math" w:hint="eastAsia"/>
                <w:color w:val="FF0000"/>
                <w:sz w:val="24"/>
                <w:szCs w:val="24"/>
              </w:rPr>
              <m:t>c</m:t>
            </m:r>
            <m:r>
              <w:rPr>
                <w:rFonts w:ascii="Cambria Math" w:hAnsi="Cambria Math"/>
                <w:color w:val="FF0000"/>
                <w:sz w:val="24"/>
                <w:szCs w:val="24"/>
              </w:rPr>
              <m:t>p</m:t>
            </m:r>
          </m:sub>
        </m:sSub>
      </m:oMath>
      <w:r w:rsidR="00035296" w:rsidRPr="00174276">
        <w:rPr>
          <w:rFonts w:hint="eastAsia"/>
          <w:color w:val="FF0000"/>
          <w:sz w:val="24"/>
          <w:szCs w:val="24"/>
        </w:rPr>
        <w:t>和偏移特征</w:t>
      </w:r>
      <m:oMath>
        <m:sSub>
          <m:sSubPr>
            <m:ctrlPr>
              <w:rPr>
                <w:rFonts w:ascii="Cambria Math" w:hAnsi="Cambria Math"/>
                <w:color w:val="FF0000"/>
                <w:sz w:val="24"/>
                <w:szCs w:val="24"/>
              </w:rPr>
            </m:ctrlPr>
          </m:sSubPr>
          <m:e>
            <m:r>
              <w:rPr>
                <w:rFonts w:ascii="Cambria Math" w:hAnsi="Cambria Math" w:hint="eastAsia"/>
                <w:color w:val="FF0000"/>
                <w:sz w:val="24"/>
                <w:szCs w:val="24"/>
              </w:rPr>
              <m:t>f</m:t>
            </m:r>
            <m:ctrlPr>
              <w:rPr>
                <w:rFonts w:ascii="Cambria Math" w:hAnsi="Cambria Math" w:hint="eastAsia"/>
                <w:color w:val="FF0000"/>
                <w:sz w:val="24"/>
                <w:szCs w:val="24"/>
              </w:rPr>
            </m:ctrlPr>
          </m:e>
          <m:sub>
            <m:r>
              <w:rPr>
                <w:rFonts w:ascii="Cambria Math" w:hAnsi="Cambria Math" w:hint="eastAsia"/>
                <w:color w:val="FF0000"/>
                <w:sz w:val="24"/>
                <w:szCs w:val="24"/>
              </w:rPr>
              <m:t>c</m:t>
            </m:r>
            <m:r>
              <w:rPr>
                <w:rFonts w:ascii="Cambria Math" w:hAnsi="Cambria Math"/>
                <w:color w:val="FF0000"/>
                <w:sz w:val="24"/>
                <w:szCs w:val="24"/>
              </w:rPr>
              <m:t>i</m:t>
            </m:r>
          </m:sub>
        </m:sSub>
      </m:oMath>
      <w:r w:rsidR="00035296" w:rsidRPr="00174276">
        <w:rPr>
          <w:rFonts w:hint="eastAsia"/>
          <w:color w:val="FF0000"/>
          <w:sz w:val="24"/>
          <w:szCs w:val="24"/>
        </w:rPr>
        <w:t>。</w:t>
      </w:r>
    </w:p>
    <w:p w14:paraId="7646450D" w14:textId="4E125037" w:rsidR="00035296" w:rsidRDefault="00035296" w:rsidP="00597952">
      <w:pPr>
        <w:ind w:firstLineChars="200" w:firstLine="480"/>
        <w:rPr>
          <w:sz w:val="24"/>
          <w:szCs w:val="24"/>
        </w:rPr>
      </w:pPr>
      <w:r w:rsidRPr="00597952">
        <w:rPr>
          <w:rFonts w:hint="eastAsia"/>
          <w:sz w:val="24"/>
          <w:szCs w:val="24"/>
        </w:rPr>
        <w:t>其中</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Pr="00597952">
        <w:rPr>
          <w:rFonts w:hint="eastAsia"/>
          <w:sz w:val="24"/>
          <w:szCs w:val="24"/>
        </w:rPr>
        <w:t>为当前帧</w:t>
      </w:r>
      <m:oMath>
        <m:r>
          <w:rPr>
            <w:rFonts w:ascii="Cambria Math" w:hAnsi="Cambria Math" w:hint="eastAsia"/>
            <w:sz w:val="24"/>
            <w:szCs w:val="24"/>
          </w:rPr>
          <m:t>c</m:t>
        </m:r>
      </m:oMath>
      <w:r w:rsidR="00D30C5B" w:rsidRPr="00597952">
        <w:rPr>
          <w:rFonts w:hint="eastAsia"/>
          <w:sz w:val="24"/>
          <w:szCs w:val="24"/>
        </w:rPr>
        <w:t>中</w:t>
      </w:r>
      <w:r w:rsidRPr="00597952">
        <w:rPr>
          <w:rFonts w:hint="eastAsia"/>
          <w:sz w:val="24"/>
          <w:szCs w:val="24"/>
        </w:rPr>
        <w:t>的成对关节差异，表征了当前帧的静态姿势信息。其计算方法为：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320133B1" w14:textId="77777777" w:rsidTr="00434029">
        <w:tc>
          <w:tcPr>
            <w:tcW w:w="269" w:type="pct"/>
            <w:vAlign w:val="center"/>
          </w:tcPr>
          <w:p w14:paraId="11CC54F8" w14:textId="77777777" w:rsidR="0049567F" w:rsidRPr="0000139C" w:rsidRDefault="0049567F" w:rsidP="00434029">
            <w:pPr>
              <w:jc w:val="center"/>
              <w:rPr>
                <w:rFonts w:ascii="Times New Roman" w:hAnsi="Times New Roman"/>
                <w:sz w:val="24"/>
                <w:szCs w:val="24"/>
              </w:rPr>
            </w:pPr>
          </w:p>
        </w:tc>
        <w:tc>
          <w:tcPr>
            <w:tcW w:w="4462" w:type="pct"/>
            <w:vAlign w:val="center"/>
          </w:tcPr>
          <w:p w14:paraId="66E45B46" w14:textId="7CA8D3B4" w:rsidR="0049567F" w:rsidRPr="0049567F" w:rsidRDefault="00576FEF" w:rsidP="0049567F">
            <w:pPr>
              <w:rPr>
                <w:rFonts w:ascii="Cambria Math" w:hAnsi="Cambria Math"/>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r>
                  <m:rPr>
                    <m:sty m:val="p"/>
                  </m:rP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j</m:t>
                    </m:r>
                  </m:sub>
                </m:sSub>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j</m:t>
                </m:r>
                <m:r>
                  <m:rPr>
                    <m:sty m:val="p"/>
                  </m:rPr>
                  <w:rPr>
                    <w:rFonts w:ascii="Cambria Math" w:hAnsi="Cambria Math"/>
                    <w:sz w:val="24"/>
                    <w:szCs w:val="24"/>
                  </w:rPr>
                  <m:t>=1,2,…,</m:t>
                </m:r>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j</m:t>
                </m:r>
                <m:r>
                  <m:rPr>
                    <m:sty m:val="p"/>
                  </m:rPr>
                  <w:rPr>
                    <w:rFonts w:ascii="Cambria Math" w:hAnsi="Cambria Math" w:hint="eastAsia"/>
                    <w:sz w:val="24"/>
                    <w:szCs w:val="24"/>
                  </w:rPr>
                  <m:t>}</m:t>
                </m:r>
              </m:oMath>
            </m:oMathPara>
          </w:p>
        </w:tc>
        <w:tc>
          <w:tcPr>
            <w:tcW w:w="269" w:type="pct"/>
            <w:vAlign w:val="center"/>
          </w:tcPr>
          <w:p w14:paraId="618E7A93" w14:textId="77777777" w:rsidR="0049567F" w:rsidRPr="002062B9" w:rsidRDefault="0049567F" w:rsidP="00434029">
            <w:pPr>
              <w:pStyle w:val="afb"/>
              <w:numPr>
                <w:ilvl w:val="0"/>
                <w:numId w:val="37"/>
              </w:numPr>
              <w:ind w:right="600" w:firstLineChars="0"/>
              <w:jc w:val="right"/>
              <w:rPr>
                <w:sz w:val="24"/>
                <w:szCs w:val="24"/>
              </w:rPr>
            </w:pPr>
          </w:p>
        </w:tc>
      </w:tr>
    </w:tbl>
    <w:p w14:paraId="4726E935" w14:textId="49484BA2" w:rsidR="006F2A50" w:rsidRDefault="00576FEF" w:rsidP="00716499">
      <w:pPr>
        <w:ind w:firstLineChars="200" w:firstLine="480"/>
        <w:rPr>
          <w:sz w:val="24"/>
          <w:szCs w:val="24"/>
        </w:rPr>
      </w:pP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00305D3F">
        <w:rPr>
          <w:rFonts w:hint="eastAsia"/>
          <w:sz w:val="24"/>
          <w:szCs w:val="24"/>
        </w:rPr>
        <w:t>则</w:t>
      </w:r>
      <w:r w:rsidR="006F2A50" w:rsidRPr="00597952">
        <w:rPr>
          <w:rFonts w:hint="eastAsia"/>
          <w:sz w:val="24"/>
          <w:szCs w:val="24"/>
        </w:rPr>
        <w:t>为了捕获当前帧</w:t>
      </w:r>
      <m:oMath>
        <m:r>
          <w:rPr>
            <w:rFonts w:ascii="Cambria Math" w:hAnsi="Cambria Math" w:hint="eastAsia"/>
            <w:sz w:val="24"/>
            <w:szCs w:val="24"/>
          </w:rPr>
          <m:t>c</m:t>
        </m:r>
      </m:oMath>
      <w:r w:rsidR="006F2A50" w:rsidRPr="00597952">
        <w:rPr>
          <w:rFonts w:hint="eastAsia"/>
          <w:sz w:val="24"/>
          <w:szCs w:val="24"/>
        </w:rPr>
        <w:t>的运动属性，在当前帧和前一帧</w:t>
      </w:r>
      <m:oMath>
        <m:r>
          <w:rPr>
            <w:rFonts w:ascii="Cambria Math" w:hAnsi="Cambria Math"/>
            <w:sz w:val="24"/>
            <w:szCs w:val="24"/>
          </w:rPr>
          <m:t>p</m:t>
        </m:r>
      </m:oMath>
      <w:r w:rsidR="006F2A50" w:rsidRPr="00597952">
        <w:rPr>
          <w:rFonts w:hint="eastAsia"/>
          <w:sz w:val="24"/>
          <w:szCs w:val="24"/>
        </w:rPr>
        <w:t>之间计算成对关节差异</w:t>
      </w:r>
      <w:r w:rsidR="006F2A50" w:rsidRPr="00597952">
        <w:rPr>
          <w:rFonts w:hint="eastAsia"/>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41799896" w14:textId="77777777" w:rsidTr="00434029">
        <w:tc>
          <w:tcPr>
            <w:tcW w:w="269" w:type="pct"/>
            <w:vAlign w:val="center"/>
          </w:tcPr>
          <w:p w14:paraId="72CCC37B" w14:textId="77777777" w:rsidR="0049567F" w:rsidRPr="0000139C" w:rsidRDefault="0049567F" w:rsidP="00434029">
            <w:pPr>
              <w:jc w:val="center"/>
              <w:rPr>
                <w:rFonts w:ascii="Times New Roman" w:hAnsi="Times New Roman"/>
                <w:sz w:val="24"/>
                <w:szCs w:val="24"/>
              </w:rPr>
            </w:pPr>
          </w:p>
        </w:tc>
        <w:tc>
          <w:tcPr>
            <w:tcW w:w="4462" w:type="pct"/>
            <w:vAlign w:val="center"/>
          </w:tcPr>
          <w:p w14:paraId="34742C1D" w14:textId="5CADC848" w:rsidR="0049567F" w:rsidRPr="0049567F" w:rsidRDefault="00576FEF" w:rsidP="00434029">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r>
                  <m:rPr>
                    <m:sty m:val="p"/>
                  </m:rPr>
                  <w:rPr>
                    <w:rFonts w:ascii="Cambria Math" w:hAnsi="Cambria Math" w:hint="eastAsia"/>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p</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c</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p</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p</m:t>
                    </m:r>
                  </m:sub>
                </m:sSub>
                <m:r>
                  <m:rPr>
                    <m:sty m:val="p"/>
                  </m:rPr>
                  <w:rPr>
                    <w:rFonts w:ascii="Cambria Math" w:hAnsi="Cambria Math" w:hint="eastAsia"/>
                    <w:sz w:val="24"/>
                    <w:szCs w:val="24"/>
                  </w:rPr>
                  <m:t>}</m:t>
                </m:r>
              </m:oMath>
            </m:oMathPara>
          </w:p>
        </w:tc>
        <w:tc>
          <w:tcPr>
            <w:tcW w:w="269" w:type="pct"/>
            <w:vAlign w:val="center"/>
          </w:tcPr>
          <w:p w14:paraId="67CD13B3" w14:textId="77777777" w:rsidR="0049567F" w:rsidRPr="002062B9" w:rsidRDefault="0049567F" w:rsidP="00434029">
            <w:pPr>
              <w:pStyle w:val="afb"/>
              <w:numPr>
                <w:ilvl w:val="0"/>
                <w:numId w:val="37"/>
              </w:numPr>
              <w:ind w:right="600" w:firstLineChars="0"/>
              <w:jc w:val="right"/>
              <w:rPr>
                <w:sz w:val="24"/>
                <w:szCs w:val="24"/>
              </w:rPr>
            </w:pPr>
          </w:p>
        </w:tc>
      </w:tr>
    </w:tbl>
    <w:p w14:paraId="053CE59E" w14:textId="2AD5E378" w:rsidR="00D30C5B" w:rsidRDefault="00576FEF" w:rsidP="00716499">
      <w:pPr>
        <w:ind w:firstLineChars="200" w:firstLine="480"/>
        <w:rPr>
          <w:sz w:val="24"/>
          <w:szCs w:val="24"/>
        </w:rPr>
      </w:pP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ci</m:t>
            </m:r>
          </m:sub>
        </m:sSub>
      </m:oMath>
      <w:r w:rsidR="000B535D" w:rsidRPr="00597952">
        <w:rPr>
          <w:rFonts w:hint="eastAsia"/>
          <w:sz w:val="24"/>
          <w:szCs w:val="24"/>
        </w:rPr>
        <w:t>捕获</w:t>
      </w:r>
      <w:r w:rsidR="000B535D">
        <w:rPr>
          <w:rFonts w:hint="eastAsia"/>
          <w:sz w:val="24"/>
          <w:szCs w:val="24"/>
        </w:rPr>
        <w:t>了</w:t>
      </w:r>
      <w:r w:rsidR="00D30C5B" w:rsidRPr="00597952">
        <w:rPr>
          <w:rFonts w:hint="eastAsia"/>
          <w:sz w:val="24"/>
          <w:szCs w:val="24"/>
        </w:rPr>
        <w:t>帧</w:t>
      </w:r>
      <m:oMath>
        <m:r>
          <w:rPr>
            <w:rFonts w:ascii="Cambria Math" w:hAnsi="Cambria Math" w:hint="eastAsia"/>
            <w:sz w:val="24"/>
            <w:szCs w:val="24"/>
          </w:rPr>
          <m:t>c</m:t>
        </m:r>
      </m:oMath>
      <w:r w:rsidR="00D30C5B" w:rsidRPr="00597952">
        <w:rPr>
          <w:rFonts w:hint="eastAsia"/>
          <w:sz w:val="24"/>
          <w:szCs w:val="24"/>
        </w:rPr>
        <w:t>和</w:t>
      </w:r>
      <w:r w:rsidR="00C14F99">
        <w:rPr>
          <w:rFonts w:hint="eastAsia"/>
          <w:sz w:val="24"/>
          <w:szCs w:val="24"/>
        </w:rPr>
        <w:t>初始</w:t>
      </w:r>
      <w:r w:rsidR="00D30C5B" w:rsidRPr="00597952">
        <w:rPr>
          <w:rFonts w:hint="eastAsia"/>
          <w:sz w:val="24"/>
          <w:szCs w:val="24"/>
        </w:rPr>
        <w:t>帧</w:t>
      </w:r>
      <m:oMath>
        <m:r>
          <w:rPr>
            <w:rFonts w:ascii="Cambria Math" w:hAnsi="Cambria Math"/>
            <w:sz w:val="24"/>
            <w:szCs w:val="24"/>
          </w:rPr>
          <m:t>i</m:t>
        </m:r>
      </m:oMath>
      <w:r w:rsidR="00D30C5B" w:rsidRPr="00597952">
        <w:rPr>
          <w:rFonts w:hint="eastAsia"/>
          <w:sz w:val="24"/>
          <w:szCs w:val="24"/>
        </w:rPr>
        <w:t>之间的成对关节差异，表征当前帧</w:t>
      </w:r>
      <m:oMath>
        <m:r>
          <w:rPr>
            <w:rFonts w:ascii="Cambria Math" w:hAnsi="Cambria Math" w:hint="eastAsia"/>
            <w:sz w:val="24"/>
            <w:szCs w:val="24"/>
          </w:rPr>
          <m:t>c</m:t>
        </m:r>
      </m:oMath>
      <w:r w:rsidR="00D30C5B" w:rsidRPr="00597952">
        <w:rPr>
          <w:rFonts w:hint="eastAsia"/>
          <w:sz w:val="24"/>
          <w:szCs w:val="24"/>
        </w:rPr>
        <w:t>中的偏移特征和整体位移</w:t>
      </w:r>
      <w:r w:rsidR="006F2A50" w:rsidRPr="00597952">
        <w:rPr>
          <w:rFonts w:hint="eastAsia"/>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0B4A56EF" w14:textId="77777777" w:rsidTr="00434029">
        <w:tc>
          <w:tcPr>
            <w:tcW w:w="269" w:type="pct"/>
            <w:vAlign w:val="center"/>
          </w:tcPr>
          <w:p w14:paraId="2EB02E3F" w14:textId="77777777" w:rsidR="0049567F" w:rsidRPr="0000139C" w:rsidRDefault="0049567F" w:rsidP="00434029">
            <w:pPr>
              <w:jc w:val="center"/>
              <w:rPr>
                <w:rFonts w:ascii="Times New Roman" w:hAnsi="Times New Roman"/>
                <w:sz w:val="24"/>
                <w:szCs w:val="24"/>
              </w:rPr>
            </w:pPr>
          </w:p>
        </w:tc>
        <w:tc>
          <w:tcPr>
            <w:tcW w:w="4462" w:type="pct"/>
            <w:vAlign w:val="center"/>
          </w:tcPr>
          <w:p w14:paraId="37EAFA3A" w14:textId="55689B11" w:rsidR="0049567F" w:rsidRPr="0049567F" w:rsidRDefault="00576FEF" w:rsidP="00434029">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r>
                  <m:rPr>
                    <m:sty m:val="p"/>
                  </m:rPr>
                  <w:rPr>
                    <w:rFonts w:ascii="Cambria Math" w:hAnsi="Cambria Math" w:hint="eastAsia"/>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c</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hint="eastAsia"/>
                    <w:sz w:val="24"/>
                    <w:szCs w:val="24"/>
                  </w:rPr>
                  <m:t>}</m:t>
                </m:r>
              </m:oMath>
            </m:oMathPara>
          </w:p>
        </w:tc>
        <w:tc>
          <w:tcPr>
            <w:tcW w:w="269" w:type="pct"/>
            <w:vAlign w:val="center"/>
          </w:tcPr>
          <w:p w14:paraId="4C8E5471" w14:textId="77777777" w:rsidR="0049567F" w:rsidRPr="002062B9" w:rsidRDefault="0049567F" w:rsidP="00434029">
            <w:pPr>
              <w:pStyle w:val="afb"/>
              <w:numPr>
                <w:ilvl w:val="0"/>
                <w:numId w:val="37"/>
              </w:numPr>
              <w:ind w:right="600" w:firstLineChars="0"/>
              <w:jc w:val="right"/>
              <w:rPr>
                <w:sz w:val="24"/>
                <w:szCs w:val="24"/>
              </w:rPr>
            </w:pPr>
          </w:p>
        </w:tc>
      </w:tr>
    </w:tbl>
    <w:p w14:paraId="46E61944" w14:textId="20D94626" w:rsidR="00A80BC9" w:rsidRDefault="00716499" w:rsidP="00AD5373">
      <w:pPr>
        <w:ind w:firstLineChars="200" w:firstLine="480"/>
        <w:rPr>
          <w:bCs/>
          <w:iCs/>
          <w:sz w:val="24"/>
          <w:szCs w:val="24"/>
        </w:rPr>
      </w:pPr>
      <w:r w:rsidRPr="00597952">
        <w:rPr>
          <w:rFonts w:hint="eastAsia"/>
          <w:sz w:val="24"/>
          <w:szCs w:val="24"/>
        </w:rPr>
        <w:t>将姿态特征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Pr="00597952">
        <w:rPr>
          <w:rFonts w:hint="eastAsia"/>
          <w:sz w:val="24"/>
          <w:szCs w:val="24"/>
        </w:rPr>
        <w:t>，运动特征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Pr="00597952">
        <w:rPr>
          <w:rFonts w:hint="eastAsia"/>
          <w:sz w:val="24"/>
          <w:szCs w:val="24"/>
        </w:rPr>
        <w:t>和偏移特征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oMath>
      <w:r w:rsidRPr="00597952">
        <w:rPr>
          <w:rFonts w:hint="eastAsia"/>
          <w:sz w:val="24"/>
          <w:szCs w:val="24"/>
        </w:rPr>
        <w:t>三者</w:t>
      </w:r>
      <w:r>
        <w:rPr>
          <w:rFonts w:hint="eastAsia"/>
          <w:sz w:val="24"/>
          <w:szCs w:val="24"/>
        </w:rPr>
        <w:t>结合</w:t>
      </w:r>
      <w:r w:rsidRPr="00597952">
        <w:rPr>
          <w:rFonts w:hint="eastAsia"/>
          <w:sz w:val="24"/>
          <w:szCs w:val="24"/>
        </w:rPr>
        <w:t>后得到</w:t>
      </w:r>
      <w:r w:rsidR="00361652" w:rsidRPr="00361652">
        <w:rPr>
          <w:rFonts w:hint="eastAsia"/>
          <w:sz w:val="24"/>
          <w:szCs w:val="24"/>
        </w:rPr>
        <w:t>每</w:t>
      </w:r>
      <w:r w:rsidR="00361652">
        <w:rPr>
          <w:rFonts w:hint="eastAsia"/>
          <w:sz w:val="24"/>
          <w:szCs w:val="24"/>
        </w:rPr>
        <w:t>一</w:t>
      </w:r>
      <w:r w:rsidR="00361652" w:rsidRPr="00361652">
        <w:rPr>
          <w:rFonts w:hint="eastAsia"/>
          <w:sz w:val="24"/>
          <w:szCs w:val="24"/>
        </w:rPr>
        <w:t>帧的初步特征表示</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sub>
        </m:sSub>
      </m:oMath>
      <w:r w:rsidR="00361652">
        <w:rPr>
          <w:rFonts w:hint="eastAsia"/>
          <w:sz w:val="24"/>
          <w:szCs w:val="24"/>
        </w:rPr>
        <w:t>。</w:t>
      </w:r>
      <w:r w:rsidR="00AD5373">
        <w:rPr>
          <w:rFonts w:hint="eastAsia"/>
          <w:sz w:val="24"/>
          <w:szCs w:val="24"/>
        </w:rPr>
        <w:t>但是对任意关节点</w:t>
      </w:r>
      <m:oMath>
        <m:r>
          <w:rPr>
            <w:rFonts w:ascii="Cambria Math" w:hAnsi="Cambria Math" w:hint="eastAsia"/>
            <w:sz w:val="24"/>
            <w:szCs w:val="24"/>
          </w:rPr>
          <m:t>x</m:t>
        </m:r>
        <m:r>
          <m:rPr>
            <m:sty m:val="p"/>
          </m:rPr>
          <w:rPr>
            <w:rFonts w:ascii="Cambria Math" w:hAnsi="Cambria Math" w:hint="eastAsia"/>
            <w:sz w:val="24"/>
            <w:szCs w:val="24"/>
          </w:rPr>
          <m:t>=</m:t>
        </m:r>
        <m:r>
          <m:rPr>
            <m:sty m:val="p"/>
          </m:rPr>
          <w:rPr>
            <w:rFonts w:ascii="Cambria Math" w:hAnsi="Cambria Math"/>
            <w:sz w:val="24"/>
            <w:szCs w:val="24"/>
          </w:rPr>
          <m:t>(</m:t>
        </m:r>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r>
          <m:rPr>
            <m:sty m:val="p"/>
          </m:rPr>
          <w:rPr>
            <w:rFonts w:ascii="Cambria Math" w:hAnsi="Cambria Math"/>
            <w:sz w:val="24"/>
            <w:szCs w:val="24"/>
          </w:rPr>
          <m:t>,</m:t>
        </m:r>
        <m:r>
          <w:rPr>
            <w:rFonts w:ascii="Cambria Math" w:hAnsi="Cambria Math"/>
            <w:sz w:val="24"/>
            <w:szCs w:val="24"/>
          </w:rPr>
          <m:t>d</m:t>
        </m:r>
        <m:r>
          <m:rPr>
            <m:sty m:val="p"/>
          </m:rPr>
          <w:rPr>
            <w:rFonts w:ascii="Cambria Math" w:hAnsi="Cambria Math"/>
            <w:sz w:val="24"/>
            <w:szCs w:val="24"/>
          </w:rPr>
          <m:t>)</m:t>
        </m:r>
      </m:oMath>
      <w:r w:rsidR="00AD5373">
        <w:rPr>
          <w:rFonts w:hint="eastAsia"/>
          <w:sz w:val="24"/>
          <w:szCs w:val="24"/>
        </w:rPr>
        <w:t>，</w:t>
      </w:r>
      <w:r w:rsidR="00036F66">
        <w:rPr>
          <w:rFonts w:hint="eastAsia"/>
          <w:sz w:val="24"/>
          <w:szCs w:val="24"/>
        </w:rPr>
        <w:t>其三个值可能是不同坐标系中的坐标。例如</w:t>
      </w:r>
      <m:oMath>
        <m:r>
          <m:rPr>
            <m:sty m:val="p"/>
          </m:rPr>
          <w:rPr>
            <w:rFonts w:ascii="Cambria Math" w:hAnsi="Cambria Math"/>
            <w:sz w:val="24"/>
            <w:szCs w:val="24"/>
          </w:rPr>
          <m:t>(</m:t>
        </m:r>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oMath>
      <w:r w:rsidR="00036F66">
        <w:rPr>
          <w:rFonts w:hint="eastAsia"/>
          <w:bCs/>
          <w:iCs/>
          <w:sz w:val="24"/>
          <w:szCs w:val="24"/>
        </w:rPr>
        <w:t>为屏幕坐标，</w:t>
      </w:r>
      <m:oMath>
        <m:r>
          <w:rPr>
            <w:rFonts w:ascii="Cambria Math" w:hAnsi="Cambria Math"/>
            <w:sz w:val="24"/>
            <w:szCs w:val="24"/>
          </w:rPr>
          <m:t>d</m:t>
        </m:r>
      </m:oMath>
      <w:r w:rsidR="00036F66">
        <w:rPr>
          <w:rFonts w:hint="eastAsia"/>
          <w:bCs/>
          <w:iCs/>
          <w:sz w:val="24"/>
          <w:szCs w:val="24"/>
        </w:rPr>
        <w:t>为深度坐标。为避免不同坐标系的噪声影响，需要进行标准化，即将</w:t>
      </w:r>
      <w:r w:rsidR="00036F66">
        <w:rPr>
          <w:rFonts w:hint="eastAsia"/>
          <w:sz w:val="24"/>
          <w:szCs w:val="24"/>
        </w:rPr>
        <w:t>关节点</w:t>
      </w:r>
      <m:oMath>
        <m:r>
          <w:rPr>
            <w:rFonts w:ascii="Cambria Math" w:hAnsi="Cambria Math" w:hint="eastAsia"/>
            <w:sz w:val="24"/>
            <w:szCs w:val="24"/>
          </w:rPr>
          <m:t>x</m:t>
        </m:r>
      </m:oMath>
      <w:r w:rsidR="00036F66">
        <w:rPr>
          <w:rFonts w:hint="eastAsia"/>
          <w:bCs/>
          <w:iCs/>
          <w:sz w:val="24"/>
          <w:szCs w:val="24"/>
        </w:rPr>
        <w:t>中的每个值缩放为</w:t>
      </w:r>
      <m:oMath>
        <m:r>
          <w:rPr>
            <w:rFonts w:ascii="Cambria Math" w:hAnsi="Cambria Math"/>
            <w:sz w:val="24"/>
            <w:szCs w:val="24"/>
          </w:rPr>
          <m:t>[-1,+1]</m:t>
        </m:r>
      </m:oMath>
      <w:r w:rsidR="00036F66">
        <w:rPr>
          <w:rFonts w:hint="eastAsia"/>
          <w:bCs/>
          <w:iCs/>
          <w:sz w:val="24"/>
          <w:szCs w:val="24"/>
        </w:rPr>
        <w:t>，从而得到</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sidR="00036F66">
        <w:rPr>
          <w:rFonts w:hint="eastAsia"/>
          <w:bCs/>
          <w:iCs/>
          <w:sz w:val="24"/>
          <w:szCs w:val="24"/>
        </w:rPr>
        <w:t>。</w:t>
      </w:r>
    </w:p>
    <w:p w14:paraId="3FFEB43F" w14:textId="2B4FC3B6" w:rsidR="00036F66" w:rsidRPr="00036F66" w:rsidDel="001245D7" w:rsidRDefault="00036F66" w:rsidP="001245D7">
      <w:pPr>
        <w:ind w:firstLineChars="200" w:firstLine="480"/>
        <w:rPr>
          <w:del w:id="95" w:author="qiu siyu" w:date="2019-03-30T22:25:00Z"/>
          <w:b/>
        </w:rPr>
      </w:pPr>
      <w:r>
        <w:rPr>
          <w:rFonts w:hint="eastAsia"/>
          <w:sz w:val="24"/>
          <w:szCs w:val="24"/>
        </w:rPr>
        <w:t>对于</w:t>
      </w:r>
      <w:r w:rsidRPr="00967C6E">
        <w:rPr>
          <w:rFonts w:hint="eastAsia"/>
          <w:sz w:val="24"/>
          <w:szCs w:val="24"/>
        </w:rPr>
        <w:t>包含</w:t>
      </w:r>
      <m:oMath>
        <m:r>
          <w:rPr>
            <w:rFonts w:ascii="Cambria Math" w:hAnsi="Cambria Math"/>
            <w:sz w:val="24"/>
            <w:szCs w:val="24"/>
          </w:rPr>
          <m:t>N</m:t>
        </m:r>
      </m:oMath>
      <w:r>
        <w:rPr>
          <w:rFonts w:hint="eastAsia"/>
          <w:iCs/>
          <w:sz w:val="24"/>
          <w:szCs w:val="24"/>
        </w:rPr>
        <w:t>=20</w:t>
      </w:r>
      <w:r w:rsidRPr="00967C6E">
        <w:rPr>
          <w:rFonts w:hint="eastAsia"/>
          <w:sz w:val="24"/>
          <w:szCs w:val="24"/>
        </w:rPr>
        <w:t>个关节</w:t>
      </w:r>
      <w:r>
        <w:rPr>
          <w:rFonts w:hint="eastAsia"/>
          <w:sz w:val="24"/>
          <w:szCs w:val="24"/>
        </w:rPr>
        <w:t>点的深度图像，</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Pr>
          <w:rFonts w:hint="eastAsia"/>
          <w:sz w:val="24"/>
          <w:szCs w:val="24"/>
        </w:rPr>
        <w:t>的维度为</w:t>
      </w:r>
      <m:oMath>
        <m:d>
          <m:dPr>
            <m:ctrlPr>
              <w:rPr>
                <w:rFonts w:ascii="Cambria Math" w:hAnsi="Cambria Math"/>
                <w:sz w:val="24"/>
                <w:szCs w:val="24"/>
              </w:rPr>
            </m:ctrlPr>
          </m:dPr>
          <m:e>
            <m:r>
              <m:rPr>
                <m:sty m:val="p"/>
              </m:rPr>
              <w:rPr>
                <w:rFonts w:ascii="Cambria Math" w:hAnsi="Cambria Math"/>
                <w:sz w:val="24"/>
                <w:szCs w:val="24"/>
              </w:rPr>
              <m:t>190+200+200</m:t>
            </m:r>
          </m:e>
        </m:d>
        <m:r>
          <m:rPr>
            <m:sty m:val="p"/>
          </m:rPr>
          <w:rPr>
            <w:rFonts w:ascii="Cambria Math" w:hAnsi="Cambria Math"/>
            <w:sz w:val="24"/>
            <w:szCs w:val="24"/>
          </w:rPr>
          <m:t>×3=2970</m:t>
        </m:r>
      </m:oMath>
      <w:r>
        <w:rPr>
          <w:rFonts w:hint="eastAsia"/>
          <w:sz w:val="24"/>
          <w:szCs w:val="24"/>
        </w:rPr>
        <w:t>，需要进行数据降维。因此，在得到</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Pr>
          <w:rFonts w:hint="eastAsia"/>
          <w:sz w:val="24"/>
          <w:szCs w:val="24"/>
        </w:rPr>
        <w:t>后需要进行主元素分析，从而实现关节点姿态的紧凑表示。</w:t>
      </w:r>
    </w:p>
    <w:p w14:paraId="73E74950" w14:textId="21FB2BA3" w:rsidR="00DF0E5B" w:rsidRPr="00DF0E5B" w:rsidRDefault="00DF0E5B" w:rsidP="001E42B3">
      <w:pPr>
        <w:ind w:firstLineChars="200" w:firstLine="400"/>
      </w:pPr>
      <w:del w:id="96" w:author="qiu siyu" w:date="2019-03-30T22:25:00Z">
        <w:r w:rsidDel="001245D7">
          <w:rPr>
            <w:rFonts w:hint="eastAsia"/>
          </w:rPr>
          <w:delText>动作的识别</w:delText>
        </w:r>
      </w:del>
    </w:p>
    <w:p w14:paraId="085C2083" w14:textId="5ABAB188" w:rsidR="00DF0E5B" w:rsidRDefault="0014556B" w:rsidP="001E42B3">
      <w:pPr>
        <w:pStyle w:val="3"/>
        <w:numPr>
          <w:ilvl w:val="2"/>
          <w:numId w:val="27"/>
        </w:numPr>
        <w:spacing w:before="156" w:after="156"/>
      </w:pPr>
      <w:bookmarkStart w:id="97" w:name="_Toc6074257"/>
      <w:r>
        <w:rPr>
          <w:rFonts w:hint="eastAsia"/>
        </w:rPr>
        <w:t>动作序列识别</w:t>
      </w:r>
      <w:bookmarkEnd w:id="97"/>
    </w:p>
    <w:p w14:paraId="5CB8804E" w14:textId="6919D076" w:rsidR="00D67ACF" w:rsidRDefault="00D67ACF" w:rsidP="00166FCE">
      <w:pPr>
        <w:ind w:firstLineChars="200" w:firstLine="480"/>
        <w:rPr>
          <w:sz w:val="24"/>
          <w:szCs w:val="24"/>
        </w:rPr>
      </w:pPr>
      <w:r>
        <w:rPr>
          <w:rFonts w:hint="eastAsia"/>
          <w:sz w:val="24"/>
          <w:szCs w:val="24"/>
        </w:rPr>
        <w:t>在文献</w:t>
      </w:r>
      <w:r w:rsidRPr="00D67ACF">
        <w:rPr>
          <w:rStyle w:val="afd"/>
          <w:vertAlign w:val="baseline"/>
        </w:rPr>
        <w:fldChar w:fldCharType="begin"/>
      </w:r>
      <w:r w:rsidRPr="00D67ACF">
        <w:rPr>
          <w:rStyle w:val="afd"/>
          <w:vertAlign w:val="baseline"/>
        </w:rPr>
        <w:instrText xml:space="preserve"> </w:instrText>
      </w:r>
      <w:r w:rsidRPr="00D67ACF">
        <w:rPr>
          <w:rStyle w:val="afd"/>
          <w:rFonts w:hint="eastAsia"/>
          <w:vertAlign w:val="baseline"/>
        </w:rPr>
        <w:instrText>REF _Ref534491943 \r \h</w:instrText>
      </w:r>
      <w:r w:rsidRPr="00D67ACF">
        <w:rPr>
          <w:rStyle w:val="afd"/>
          <w:vertAlign w:val="baseline"/>
        </w:rPr>
        <w:instrText xml:space="preserve">  \* MERGEFORMAT </w:instrText>
      </w:r>
      <w:r w:rsidRPr="00D67ACF">
        <w:rPr>
          <w:rStyle w:val="afd"/>
          <w:vertAlign w:val="baseline"/>
        </w:rPr>
      </w:r>
      <w:r w:rsidRPr="00D67ACF">
        <w:rPr>
          <w:rStyle w:val="afd"/>
          <w:vertAlign w:val="baseline"/>
        </w:rPr>
        <w:fldChar w:fldCharType="separate"/>
      </w:r>
      <w:r w:rsidR="00971587">
        <w:rPr>
          <w:rStyle w:val="afd"/>
          <w:vertAlign w:val="baseline"/>
        </w:rPr>
        <w:t>[15]</w:t>
      </w:r>
      <w:r w:rsidRPr="00D67ACF">
        <w:rPr>
          <w:rStyle w:val="afd"/>
          <w:vertAlign w:val="baseline"/>
        </w:rPr>
        <w:fldChar w:fldCharType="end"/>
      </w:r>
      <w:r>
        <w:rPr>
          <w:rFonts w:hint="eastAsia"/>
          <w:sz w:val="24"/>
          <w:szCs w:val="24"/>
        </w:rPr>
        <w:t>中提到的</w:t>
      </w:r>
      <w:r>
        <w:rPr>
          <w:rFonts w:hint="eastAsia"/>
          <w:sz w:val="24"/>
          <w:szCs w:val="24"/>
        </w:rPr>
        <w:t>NBNN</w:t>
      </w:r>
      <w:r>
        <w:rPr>
          <w:rFonts w:hint="eastAsia"/>
          <w:sz w:val="24"/>
          <w:szCs w:val="24"/>
        </w:rPr>
        <w:t>分类器使用的是类似于最邻近方法对视频序列进行分类，即找出与待分类样本</w:t>
      </w:r>
      <m:oMath>
        <m:sSup>
          <m:sSupPr>
            <m:ctrlPr>
              <w:rPr>
                <w:rFonts w:ascii="Cambria Math" w:hAnsi="Cambria Math"/>
                <w:sz w:val="24"/>
                <w:szCs w:val="24"/>
              </w:rPr>
            </m:ctrlPr>
          </m:sSupPr>
          <m:e>
            <m:r>
              <w:rPr>
                <w:rFonts w:ascii="Cambria Math" w:hAnsi="Cambria Math"/>
                <w:sz w:val="24"/>
                <w:szCs w:val="24"/>
              </w:rPr>
              <m:t>v</m:t>
            </m:r>
            <m:ctrlPr>
              <w:rPr>
                <w:rFonts w:ascii="Cambria Math" w:hAnsi="Cambria Math"/>
                <w:i/>
                <w:sz w:val="24"/>
                <w:szCs w:val="24"/>
              </w:rPr>
            </m:ctrlPr>
          </m:e>
          <m:sup>
            <m:r>
              <m:rPr>
                <m:sty m:val="p"/>
              </m:rPr>
              <w:rPr>
                <w:rFonts w:ascii="Cambria Math" w:hAnsi="Cambria Math"/>
                <w:sz w:val="24"/>
                <w:szCs w:val="24"/>
              </w:rPr>
              <m:t>*</m:t>
            </m:r>
          </m:sup>
        </m:sSup>
      </m:oMath>
      <w:r>
        <w:rPr>
          <w:rFonts w:hint="eastAsia"/>
          <w:sz w:val="24"/>
          <w:szCs w:val="24"/>
        </w:rPr>
        <w:t>“距离”最近的样本</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oMath>
      <w:r>
        <w:rPr>
          <w:rFonts w:hint="eastAsia"/>
          <w:sz w:val="24"/>
          <w:szCs w:val="24"/>
        </w:rPr>
        <w:t>，</w:t>
      </w:r>
      <m:oMath>
        <m:r>
          <w:rPr>
            <w:rFonts w:ascii="Cambria Math" w:hAnsi="Cambria Math" w:hint="eastAsia"/>
            <w:sz w:val="24"/>
            <w:szCs w:val="24"/>
          </w:rPr>
          <m:t>C</m:t>
        </m:r>
      </m:oMath>
      <w:r w:rsidR="00745596">
        <w:rPr>
          <w:rFonts w:hint="eastAsia"/>
          <w:sz w:val="24"/>
          <w:szCs w:val="24"/>
        </w:rPr>
        <w:t>为样本</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oMath>
      <w:r w:rsidR="00745596">
        <w:rPr>
          <w:rFonts w:hint="eastAsia"/>
          <w:sz w:val="24"/>
          <w:szCs w:val="24"/>
        </w:rPr>
        <w:t>所属的类别。对每一个可能的分类</w:t>
      </w:r>
      <m:oMath>
        <m:r>
          <w:rPr>
            <w:rFonts w:ascii="Cambria Math" w:hAnsi="Cambria Math" w:hint="eastAsia"/>
            <w:sz w:val="24"/>
            <w:szCs w:val="24"/>
          </w:rPr>
          <m:t>C</m:t>
        </m:r>
      </m:oMath>
      <w:r w:rsidR="000F6F4A">
        <w:rPr>
          <w:rFonts w:hint="eastAsia"/>
          <w:iCs/>
          <w:sz w:val="24"/>
          <w:szCs w:val="24"/>
        </w:rPr>
        <w:t>求出“距离”后，找到</w:t>
      </w:r>
      <w:r w:rsidR="000F6F4A">
        <w:rPr>
          <w:rFonts w:hint="eastAsia"/>
          <w:sz w:val="24"/>
          <w:szCs w:val="24"/>
        </w:rPr>
        <w:t>“距离”最近</w:t>
      </w:r>
      <w:r w:rsidR="00745596">
        <w:rPr>
          <w:rFonts w:hint="eastAsia"/>
          <w:sz w:val="24"/>
          <w:szCs w:val="24"/>
        </w:rPr>
        <w:t>。</w:t>
      </w:r>
      <w:r>
        <w:rPr>
          <w:rFonts w:hint="eastAsia"/>
          <w:sz w:val="24"/>
          <w:szCs w:val="24"/>
        </w:rPr>
        <w:t>该样本所属的类别便是待分类样本的类别。该距离</w:t>
      </w:r>
      <m:oMath>
        <m:r>
          <m:rPr>
            <m:sty m:val="p"/>
          </m:rPr>
          <w:rPr>
            <w:rFonts w:ascii="Cambria Math" w:hAnsi="Cambria Math" w:hint="eastAsia"/>
            <w:sz w:val="24"/>
            <w:szCs w:val="24"/>
          </w:rPr>
          <m:t>dis</m:t>
        </m:r>
        <m:r>
          <m:rPr>
            <m:sty m:val="p"/>
          </m:rPr>
          <w:rPr>
            <w:rFonts w:ascii="Cambria Math" w:hAnsi="Cambria Math"/>
            <w:sz w:val="24"/>
            <w:szCs w:val="24"/>
          </w:rPr>
          <m:t>t</m:t>
        </m:r>
      </m:oMath>
      <w:r>
        <w:rPr>
          <w:rFonts w:hint="eastAsia"/>
          <w:sz w:val="24"/>
          <w:szCs w:val="24"/>
        </w:rPr>
        <w:t>的算法如下：</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C27DC5" w:rsidRPr="002062B9" w14:paraId="5D3738F1" w14:textId="77777777" w:rsidTr="006C42F5">
        <w:tc>
          <w:tcPr>
            <w:tcW w:w="269" w:type="pct"/>
            <w:vAlign w:val="center"/>
          </w:tcPr>
          <w:p w14:paraId="3F0930EC" w14:textId="77777777" w:rsidR="00C27DC5" w:rsidRPr="0000139C" w:rsidRDefault="00C27DC5" w:rsidP="006C42F5">
            <w:pPr>
              <w:jc w:val="center"/>
              <w:rPr>
                <w:rFonts w:ascii="Times New Roman" w:hAnsi="Times New Roman"/>
                <w:sz w:val="24"/>
                <w:szCs w:val="24"/>
              </w:rPr>
            </w:pPr>
          </w:p>
        </w:tc>
        <w:tc>
          <w:tcPr>
            <w:tcW w:w="4462" w:type="pct"/>
            <w:vAlign w:val="center"/>
          </w:tcPr>
          <w:p w14:paraId="5EA69D88" w14:textId="7207AA4A" w:rsidR="00C27DC5" w:rsidRPr="0049567F" w:rsidRDefault="00C27DC5" w:rsidP="00C27DC5">
            <w:pPr>
              <w:rPr>
                <w:sz w:val="24"/>
                <w:szCs w:val="24"/>
              </w:rPr>
            </w:pPr>
            <m:oMathPara>
              <m:oMath>
                <m:r>
                  <m:rPr>
                    <m:sty m:val="p"/>
                  </m:rPr>
                  <w:rPr>
                    <w:rFonts w:ascii="Cambria Math" w:hAnsi="Cambria Math" w:hint="eastAsia"/>
                    <w:sz w:val="24"/>
                    <w:szCs w:val="24"/>
                  </w:rPr>
                  <m:t>dis</m:t>
                </m:r>
                <m:r>
                  <m:rPr>
                    <m:sty m:val="p"/>
                  </m:rP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v</m:t>
                    </m:r>
                    <m:ctrlPr>
                      <w:rPr>
                        <w:rFonts w:ascii="Cambria Math" w:hAnsi="Cambria Math"/>
                        <w:sz w:val="24"/>
                        <w:szCs w:val="24"/>
                      </w:rPr>
                    </m:ctrlPr>
                  </m:e>
                  <m:sub>
                    <m:r>
                      <w:rPr>
                        <w:rFonts w:ascii="Cambria Math" w:hAnsi="Cambria Math"/>
                        <w:sz w:val="24"/>
                        <w:szCs w:val="24"/>
                      </w:rPr>
                      <m:t>C</m:t>
                    </m:r>
                  </m:sub>
                </m:sSub>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v</m:t>
                    </m:r>
                    <m:ctrlPr>
                      <w:rPr>
                        <w:rFonts w:ascii="Cambria Math" w:hAnsi="Cambria Math"/>
                        <w:i/>
                        <w:sz w:val="24"/>
                        <w:szCs w:val="24"/>
                      </w:rPr>
                    </m:ctrlPr>
                  </m:e>
                  <m:sup>
                    <m:r>
                      <m:rPr>
                        <m:sty m:val="p"/>
                      </m:rPr>
                      <w:rPr>
                        <w:rFonts w:ascii="Cambria Math" w:hAnsi="Cambria Math"/>
                        <w:sz w:val="24"/>
                        <w:szCs w:val="24"/>
                      </w:rPr>
                      <m:t>*</m:t>
                    </m:r>
                  </m:sup>
                </m:sSup>
                <m:r>
                  <m:rPr>
                    <m:sty m:val="p"/>
                  </m:rPr>
                  <w:rPr>
                    <w:rFonts w:ascii="Cambria Math" w:hAnsi="Cambria Math"/>
                    <w:sz w:val="24"/>
                    <w:szCs w:val="24"/>
                  </w:rPr>
                  <m:t>)</m:t>
                </m:r>
                <m:r>
                  <m:rPr>
                    <m:sty m:val="p"/>
                  </m:rPr>
                  <w:rPr>
                    <w:rFonts w:ascii="Cambria Math" w:hAnsi="Cambria Math" w:hint="eastAsia"/>
                    <w:sz w:val="24"/>
                    <w:szCs w:val="24"/>
                  </w:rPr>
                  <m:t>=</m:t>
                </m:r>
                <m:nary>
                  <m:naryPr>
                    <m:chr m:val="∑"/>
                    <m:limLoc m:val="undOvr"/>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r>
                              <w:rPr>
                                <w:rFonts w:ascii="Cambria Math" w:hAnsi="Cambria Math"/>
                                <w:sz w:val="24"/>
                                <w:szCs w:val="24"/>
                              </w:rPr>
                              <m:t>-N</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e>
                            </m:d>
                          </m:e>
                        </m:d>
                      </m:e>
                      <m:sup>
                        <m:r>
                          <w:rPr>
                            <w:rFonts w:ascii="Cambria Math" w:hAnsi="Cambria Math"/>
                            <w:sz w:val="24"/>
                            <w:szCs w:val="24"/>
                          </w:rPr>
                          <m:t>2</m:t>
                        </m:r>
                      </m:sup>
                    </m:sSup>
                  </m:e>
                </m:nary>
              </m:oMath>
            </m:oMathPara>
          </w:p>
        </w:tc>
        <w:tc>
          <w:tcPr>
            <w:tcW w:w="269" w:type="pct"/>
            <w:vAlign w:val="center"/>
          </w:tcPr>
          <w:p w14:paraId="38F65568" w14:textId="77777777" w:rsidR="00C27DC5" w:rsidRPr="002062B9" w:rsidRDefault="00C27DC5" w:rsidP="006C42F5">
            <w:pPr>
              <w:pStyle w:val="afb"/>
              <w:numPr>
                <w:ilvl w:val="0"/>
                <w:numId w:val="37"/>
              </w:numPr>
              <w:ind w:right="600" w:firstLineChars="0"/>
              <w:jc w:val="right"/>
              <w:rPr>
                <w:sz w:val="24"/>
                <w:szCs w:val="24"/>
              </w:rPr>
            </w:pPr>
          </w:p>
        </w:tc>
      </w:tr>
    </w:tbl>
    <w:p w14:paraId="2E8C2B09" w14:textId="3F60F4E6" w:rsidR="000F6F4A" w:rsidRDefault="00C27DC5" w:rsidP="000F6F4A">
      <w:pPr>
        <w:ind w:firstLineChars="200" w:firstLine="480"/>
        <w:rPr>
          <w:sz w:val="24"/>
          <w:szCs w:val="24"/>
        </w:rPr>
      </w:pPr>
      <w:r w:rsidRPr="00745596">
        <w:rPr>
          <w:rFonts w:hint="eastAsia"/>
          <w:sz w:val="24"/>
          <w:szCs w:val="24"/>
        </w:rPr>
        <w:t>其中</w:t>
      </w:r>
      <m:oMath>
        <m:r>
          <w:rPr>
            <w:rFonts w:ascii="Cambria Math" w:hAnsi="Cambria Math"/>
            <w:sz w:val="24"/>
            <w:szCs w:val="24"/>
          </w:rPr>
          <m:t>M</m:t>
        </m:r>
      </m:oMath>
      <w:r>
        <w:rPr>
          <w:rFonts w:hint="eastAsia"/>
          <w:sz w:val="24"/>
          <w:szCs w:val="24"/>
        </w:rPr>
        <w:t>为每个视频样本所拥有的帧数</w:t>
      </w:r>
      <w:r w:rsidR="00E74495">
        <w:rPr>
          <w:rFonts w:hint="eastAsia"/>
          <w:sz w:val="24"/>
          <w:szCs w:val="24"/>
        </w:rPr>
        <w:t>，</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00BA3487">
        <w:rPr>
          <w:rFonts w:hint="eastAsia"/>
          <w:sz w:val="24"/>
          <w:szCs w:val="24"/>
        </w:rPr>
        <w:t>为视频序列每一帧的描述符，</w:t>
      </w:r>
      <m:oMath>
        <m:r>
          <w:rPr>
            <w:rFonts w:ascii="Cambria Math" w:hAnsi="Cambria Math"/>
            <w:sz w:val="24"/>
            <w:szCs w:val="24"/>
          </w:rPr>
          <m:t>N</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c</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e>
        </m:d>
      </m:oMath>
      <w:r w:rsidRPr="00745596">
        <w:rPr>
          <w:rFonts w:hint="eastAsia"/>
          <w:sz w:val="24"/>
          <w:szCs w:val="24"/>
        </w:rPr>
        <w:t>指的是描述符</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Pr="00745596">
        <w:rPr>
          <w:rFonts w:hint="eastAsia"/>
          <w:sz w:val="24"/>
          <w:szCs w:val="24"/>
        </w:rPr>
        <w:t>在</w:t>
      </w:r>
      <m:oMath>
        <m:r>
          <w:rPr>
            <w:rFonts w:ascii="Cambria Math" w:hAnsi="Cambria Math" w:hint="eastAsia"/>
            <w:sz w:val="24"/>
            <w:szCs w:val="24"/>
          </w:rPr>
          <m:t>C</m:t>
        </m:r>
      </m:oMath>
      <w:r w:rsidR="00BA3487">
        <w:rPr>
          <w:rFonts w:hint="eastAsia"/>
          <w:sz w:val="24"/>
          <w:szCs w:val="24"/>
        </w:rPr>
        <w:t>类内的最近邻</w:t>
      </w:r>
      <w:r>
        <w:rPr>
          <w:rFonts w:hint="eastAsia"/>
          <w:sz w:val="24"/>
          <w:szCs w:val="24"/>
        </w:rPr>
        <w:t>。</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00BA3487" w:rsidRPr="00745596">
        <w:rPr>
          <w:rFonts w:hint="eastAsia"/>
          <w:sz w:val="24"/>
          <w:szCs w:val="24"/>
        </w:rPr>
        <w:t>即是姿态特征的抽象表示</w:t>
      </w:r>
      <w:r>
        <w:rPr>
          <w:rFonts w:hint="eastAsia"/>
          <w:sz w:val="24"/>
          <w:szCs w:val="24"/>
        </w:rPr>
        <w:t>，本节中使用</w:t>
      </w:r>
      <w:r w:rsidR="00D67ACF" w:rsidRPr="00745596">
        <w:rPr>
          <w:rFonts w:hint="eastAsia"/>
          <w:sz w:val="24"/>
          <w:szCs w:val="24"/>
        </w:rPr>
        <w:t>上一节中计算得出的</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sidR="00D67ACF">
        <w:rPr>
          <w:rFonts w:hint="eastAsia"/>
          <w:sz w:val="24"/>
          <w:szCs w:val="24"/>
        </w:rPr>
        <w:t>作</w:t>
      </w:r>
      <w:r>
        <w:rPr>
          <w:rFonts w:hint="eastAsia"/>
          <w:sz w:val="24"/>
          <w:szCs w:val="24"/>
        </w:rPr>
        <w:t>视频每帧的描述符。最终，</w:t>
      </w:r>
      <w:r w:rsidR="00347D8D">
        <w:rPr>
          <w:rFonts w:hint="eastAsia"/>
          <w:sz w:val="24"/>
          <w:szCs w:val="24"/>
        </w:rPr>
        <w:t>可得</w:t>
      </w:r>
      <w:r w:rsidR="00E90C83">
        <w:rPr>
          <w:rFonts w:hint="eastAsia"/>
          <w:sz w:val="24"/>
          <w:szCs w:val="24"/>
        </w:rPr>
        <w:t>待分类</w:t>
      </w:r>
      <w:r w:rsidR="00A40D95">
        <w:rPr>
          <w:rFonts w:hint="eastAsia"/>
          <w:sz w:val="24"/>
          <w:szCs w:val="24"/>
        </w:rPr>
        <w:t>视频</w:t>
      </w:r>
      <w:r>
        <w:rPr>
          <w:rFonts w:hint="eastAsia"/>
          <w:sz w:val="24"/>
          <w:szCs w:val="24"/>
        </w:rPr>
        <w:t>样本</w:t>
      </w:r>
      <w:r w:rsidR="00D67ACF" w:rsidRPr="00745596">
        <w:rPr>
          <w:sz w:val="24"/>
          <w:szCs w:val="24"/>
        </w:rPr>
        <w:t xml:space="preserve"> </w:t>
      </w:r>
      <m:oMath>
        <m:sSup>
          <m:sSupPr>
            <m:ctrlPr>
              <w:rPr>
                <w:rFonts w:ascii="Cambria Math" w:hAnsi="Cambria Math"/>
                <w:sz w:val="24"/>
                <w:szCs w:val="24"/>
              </w:rPr>
            </m:ctrlPr>
          </m:sSupPr>
          <m:e>
            <m:r>
              <w:rPr>
                <w:rFonts w:ascii="Cambria Math" w:hAnsi="Cambria Math"/>
                <w:sz w:val="24"/>
                <w:szCs w:val="24"/>
              </w:rPr>
              <m:t>v</m:t>
            </m:r>
          </m:e>
          <m:sup>
            <m:r>
              <m:rPr>
                <m:sty m:val="p"/>
              </m:rPr>
              <w:rPr>
                <w:rFonts w:ascii="Cambria Math" w:hAnsi="Cambria Math"/>
                <w:sz w:val="24"/>
                <w:szCs w:val="24"/>
              </w:rPr>
              <m:t>*</m:t>
            </m:r>
          </m:sup>
        </m:sSup>
      </m:oMath>
      <w:r>
        <w:rPr>
          <w:rFonts w:hint="eastAsia"/>
          <w:sz w:val="24"/>
          <w:szCs w:val="24"/>
        </w:rPr>
        <w:t>所属的分类</w:t>
      </w:r>
      <m:oMath>
        <m:sSup>
          <m:sSupPr>
            <m:ctrlPr>
              <w:rPr>
                <w:rFonts w:ascii="Cambria Math" w:hAnsi="Cambria Math"/>
                <w:sz w:val="24"/>
                <w:szCs w:val="24"/>
              </w:rPr>
            </m:ctrlPr>
          </m:sSupPr>
          <m:e>
            <m:r>
              <w:rPr>
                <w:rFonts w:ascii="Cambria Math" w:hAnsi="Cambria Math" w:hint="eastAsia"/>
                <w:sz w:val="24"/>
                <w:szCs w:val="24"/>
              </w:rPr>
              <m:t>C</m:t>
            </m:r>
          </m:e>
          <m:sup>
            <m:r>
              <m:rPr>
                <m:sty m:val="p"/>
              </m:rPr>
              <w:rPr>
                <w:rFonts w:ascii="Cambria Math" w:hAnsi="Cambria Math"/>
                <w:sz w:val="24"/>
                <w:szCs w:val="24"/>
              </w:rPr>
              <m:t>*</m:t>
            </m:r>
          </m:sup>
        </m:sSup>
        <m:r>
          <m:rPr>
            <m:sty m:val="p"/>
          </m:rPr>
          <w:rPr>
            <w:rFonts w:ascii="Cambria Math" w:hAnsi="Cambria Math" w:hint="eastAsia"/>
            <w:sz w:val="24"/>
            <w:szCs w:val="24"/>
          </w:rPr>
          <m:t>=</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argmin</m:t>
                </m:r>
              </m:e>
              <m:lim>
                <m:r>
                  <w:rPr>
                    <w:rFonts w:ascii="Cambria Math" w:hAnsi="Cambria Math"/>
                    <w:sz w:val="24"/>
                    <w:szCs w:val="24"/>
                  </w:rPr>
                  <m:t>C</m:t>
                </m:r>
              </m:lim>
            </m:limLow>
          </m:fName>
          <m:e>
            <m:r>
              <m:rPr>
                <m:sty m:val="p"/>
              </m:rPr>
              <w:rPr>
                <w:rFonts w:ascii="Cambria Math" w:hAnsi="Cambria Math" w:hint="eastAsia"/>
                <w:sz w:val="24"/>
                <w:szCs w:val="24"/>
              </w:rPr>
              <m:t>dis</m:t>
            </m:r>
            <m:r>
              <m:rPr>
                <m:sty m:val="p"/>
              </m:rPr>
              <w:rPr>
                <w:rFonts w:ascii="Cambria Math" w:hAnsi="Cambria Math"/>
                <w:sz w:val="24"/>
                <w:szCs w:val="24"/>
              </w:rPr>
              <m:t>t(</m:t>
            </m:r>
            <m:sSub>
              <m:sSubPr>
                <m:ctrlPr>
                  <w:rPr>
                    <w:rFonts w:ascii="Cambria Math" w:hAnsi="Cambria Math"/>
                    <w:i/>
                    <w:iCs/>
                    <w:sz w:val="24"/>
                    <w:szCs w:val="24"/>
                  </w:rPr>
                </m:ctrlPr>
              </m:sSubPr>
              <m:e>
                <m:r>
                  <w:rPr>
                    <w:rFonts w:ascii="Cambria Math" w:hAnsi="Cambria Math"/>
                    <w:sz w:val="24"/>
                    <w:szCs w:val="24"/>
                  </w:rPr>
                  <m:t>v</m:t>
                </m:r>
                <m:ctrlPr>
                  <w:rPr>
                    <w:rFonts w:ascii="Cambria Math" w:hAnsi="Cambria Math"/>
                    <w:sz w:val="24"/>
                    <w:szCs w:val="24"/>
                  </w:rPr>
                </m:ctrlPr>
              </m:e>
              <m:sub>
                <m:r>
                  <w:rPr>
                    <w:rFonts w:ascii="Cambria Math" w:hAnsi="Cambria Math"/>
                    <w:sz w:val="24"/>
                    <w:szCs w:val="24"/>
                  </w:rPr>
                  <m:t>C</m:t>
                </m:r>
              </m:sub>
            </m:sSub>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v</m:t>
                </m:r>
              </m:e>
              <m:sup>
                <m:r>
                  <m:rPr>
                    <m:sty m:val="p"/>
                  </m:rPr>
                  <w:rPr>
                    <w:rFonts w:ascii="Cambria Math" w:hAnsi="Cambria Math"/>
                    <w:sz w:val="24"/>
                    <w:szCs w:val="24"/>
                  </w:rPr>
                  <m:t>*</m:t>
                </m:r>
              </m:sup>
            </m:sSup>
            <m:r>
              <m:rPr>
                <m:sty m:val="p"/>
              </m:rPr>
              <w:rPr>
                <w:rFonts w:ascii="Cambria Math" w:hAnsi="Cambria Math"/>
                <w:sz w:val="24"/>
                <w:szCs w:val="24"/>
              </w:rPr>
              <m:t>)</m:t>
            </m:r>
          </m:e>
        </m:func>
      </m:oMath>
      <w:r w:rsidR="00BA3487">
        <w:rPr>
          <w:rFonts w:hint="eastAsia"/>
          <w:sz w:val="24"/>
          <w:szCs w:val="24"/>
        </w:rPr>
        <w:t>。</w:t>
      </w:r>
    </w:p>
    <w:p w14:paraId="16CB13A1" w14:textId="3F3AB877" w:rsidR="000F6F4A" w:rsidRPr="00745596" w:rsidRDefault="000F6F4A" w:rsidP="000F6F4A">
      <w:pPr>
        <w:ind w:firstLineChars="200" w:firstLine="480"/>
        <w:rPr>
          <w:sz w:val="24"/>
          <w:szCs w:val="24"/>
        </w:rPr>
      </w:pPr>
      <w:r>
        <w:rPr>
          <w:rFonts w:hint="eastAsia"/>
          <w:sz w:val="24"/>
          <w:szCs w:val="24"/>
        </w:rPr>
        <w:t>不同的姿态特征与分类器得到的正确率和混淆矩阵如</w:t>
      </w:r>
      <w:r w:rsidR="00955DD3">
        <w:rPr>
          <w:sz w:val="24"/>
          <w:szCs w:val="24"/>
        </w:rPr>
        <w:fldChar w:fldCharType="begin"/>
      </w:r>
      <w:r w:rsidR="00955DD3">
        <w:rPr>
          <w:sz w:val="24"/>
          <w:szCs w:val="24"/>
        </w:rPr>
        <w:instrText xml:space="preserve"> </w:instrText>
      </w:r>
      <w:r w:rsidR="00955DD3">
        <w:rPr>
          <w:rFonts w:hint="eastAsia"/>
          <w:sz w:val="24"/>
          <w:szCs w:val="24"/>
        </w:rPr>
        <w:instrText>REF _Ref6071459 \h</w:instrText>
      </w:r>
      <w:r w:rsidR="00955DD3">
        <w:rPr>
          <w:sz w:val="24"/>
          <w:szCs w:val="24"/>
        </w:rPr>
        <w:instrText xml:space="preserve">  \* MERGEFORMAT </w:instrText>
      </w:r>
      <w:r w:rsidR="00955DD3">
        <w:rPr>
          <w:sz w:val="24"/>
          <w:szCs w:val="24"/>
        </w:rPr>
      </w:r>
      <w:r w:rsidR="00955DD3">
        <w:rPr>
          <w:sz w:val="24"/>
          <w:szCs w:val="24"/>
        </w:rPr>
        <w:fldChar w:fldCharType="separate"/>
      </w:r>
      <w:r w:rsidR="00971587" w:rsidRPr="00971587">
        <w:rPr>
          <w:rFonts w:hint="eastAsia"/>
          <w:sz w:val="24"/>
          <w:szCs w:val="24"/>
        </w:rPr>
        <w:t>图</w:t>
      </w:r>
      <w:r w:rsidR="00971587" w:rsidRPr="00971587">
        <w:rPr>
          <w:rFonts w:hint="eastAsia"/>
          <w:sz w:val="24"/>
          <w:szCs w:val="24"/>
        </w:rPr>
        <w:t xml:space="preserve"> </w:t>
      </w:r>
      <w:r w:rsidR="00971587" w:rsidRPr="00971587">
        <w:rPr>
          <w:sz w:val="24"/>
          <w:szCs w:val="24"/>
        </w:rPr>
        <w:t>3</w:t>
      </w:r>
      <w:r w:rsidR="00971587" w:rsidRPr="00971587">
        <w:rPr>
          <w:sz w:val="24"/>
          <w:szCs w:val="24"/>
        </w:rPr>
        <w:noBreakHyphen/>
        <w:t>2</w:t>
      </w:r>
      <w:r w:rsidR="00971587" w:rsidRPr="00971587">
        <w:rPr>
          <w:rFonts w:hint="eastAsia"/>
          <w:sz w:val="24"/>
          <w:szCs w:val="24"/>
        </w:rPr>
        <w:t>使用特征关节和</w:t>
      </w:r>
      <w:r w:rsidR="00971587" w:rsidRPr="00971587">
        <w:rPr>
          <w:rFonts w:hint="eastAsia"/>
          <w:sz w:val="24"/>
          <w:szCs w:val="24"/>
        </w:rPr>
        <w:t>NBNN</w:t>
      </w:r>
      <w:r w:rsidR="00971587" w:rsidRPr="00971587">
        <w:rPr>
          <w:rFonts w:hint="eastAsia"/>
          <w:sz w:val="24"/>
          <w:szCs w:val="24"/>
        </w:rPr>
        <w:t>分类器的分类结果</w:t>
      </w:r>
      <w:r w:rsidR="00955DD3">
        <w:rPr>
          <w:sz w:val="24"/>
          <w:szCs w:val="24"/>
        </w:rPr>
        <w:fldChar w:fldCharType="end"/>
      </w:r>
      <w:r>
        <w:rPr>
          <w:rFonts w:hint="eastAsia"/>
          <w:sz w:val="24"/>
          <w:szCs w:val="24"/>
        </w:rPr>
        <w:t>所示，可以看到，骨架关节特征中，特征关节和关节位置直方图作具有较强的识别力。</w:t>
      </w:r>
      <w:r>
        <w:rPr>
          <w:rFonts w:hint="eastAsia"/>
          <w:sz w:val="24"/>
          <w:szCs w:val="24"/>
        </w:rPr>
        <w:t>NBNN</w:t>
      </w:r>
      <w:r>
        <w:rPr>
          <w:rFonts w:hint="eastAsia"/>
          <w:sz w:val="24"/>
          <w:szCs w:val="24"/>
        </w:rPr>
        <w:t>分类器和</w:t>
      </w:r>
      <w:r>
        <w:rPr>
          <w:rFonts w:hint="eastAsia"/>
          <w:sz w:val="24"/>
          <w:szCs w:val="24"/>
        </w:rPr>
        <w:t>HMM</w:t>
      </w:r>
      <w:r>
        <w:rPr>
          <w:rFonts w:hint="eastAsia"/>
          <w:sz w:val="24"/>
          <w:szCs w:val="24"/>
        </w:rPr>
        <w:t>模式动作分类的性能好于</w:t>
      </w:r>
      <w:r>
        <w:rPr>
          <w:rFonts w:hint="eastAsia"/>
          <w:sz w:val="24"/>
          <w:szCs w:val="24"/>
        </w:rPr>
        <w:t>SVM</w:t>
      </w:r>
      <w:r>
        <w:rPr>
          <w:rFonts w:hint="eastAsia"/>
          <w:sz w:val="24"/>
          <w:szCs w:val="24"/>
        </w:rPr>
        <w:t>分类器。</w:t>
      </w:r>
    </w:p>
    <w:p w14:paraId="2930E987" w14:textId="130D23CA" w:rsidR="00F939B8" w:rsidRDefault="00F939B8" w:rsidP="00352A1C"/>
    <w:p w14:paraId="1E749375" w14:textId="77777777" w:rsidR="00955DD3" w:rsidRDefault="00955DD3" w:rsidP="00955DD3">
      <w:pPr>
        <w:keepNext/>
        <w:jc w:val="center"/>
      </w:pPr>
      <w:r>
        <w:rPr>
          <w:noProof/>
        </w:rPr>
        <w:drawing>
          <wp:inline distT="0" distB="0" distL="0" distR="0" wp14:anchorId="26E1DC45" wp14:editId="0C4CDE43">
            <wp:extent cx="5583976" cy="33121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j_nbnn.jpg"/>
                    <pic:cNvPicPr/>
                  </pic:nvPicPr>
                  <pic:blipFill rotWithShape="1">
                    <a:blip r:embed="rId17">
                      <a:extLst>
                        <a:ext uri="{28A0092B-C50C-407E-A947-70E740481C1C}">
                          <a14:useLocalDpi xmlns:a14="http://schemas.microsoft.com/office/drawing/2010/main" val="0"/>
                        </a:ext>
                      </a:extLst>
                    </a:blip>
                    <a:srcRect t="6925" r="9230"/>
                    <a:stretch/>
                  </pic:blipFill>
                  <pic:spPr bwMode="auto">
                    <a:xfrm>
                      <a:off x="0" y="0"/>
                      <a:ext cx="5598725" cy="3320909"/>
                    </a:xfrm>
                    <a:prstGeom prst="rect">
                      <a:avLst/>
                    </a:prstGeom>
                    <a:ln>
                      <a:noFill/>
                    </a:ln>
                    <a:extLst>
                      <a:ext uri="{53640926-AAD7-44D8-BBD7-CCE9431645EC}">
                        <a14:shadowObscured xmlns:a14="http://schemas.microsoft.com/office/drawing/2010/main"/>
                      </a:ext>
                    </a:extLst>
                  </pic:spPr>
                </pic:pic>
              </a:graphicData>
            </a:graphic>
          </wp:inline>
        </w:drawing>
      </w:r>
    </w:p>
    <w:p w14:paraId="7A22BEB1" w14:textId="5722DD85" w:rsidR="00F939B8" w:rsidRDefault="00955DD3" w:rsidP="00955DD3">
      <w:pPr>
        <w:pStyle w:val="af4"/>
        <w:jc w:val="center"/>
      </w:pPr>
      <w:bookmarkStart w:id="98" w:name="_Ref60714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7158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71587">
        <w:rPr>
          <w:noProof/>
        </w:rPr>
        <w:t>2</w:t>
      </w:r>
      <w:r>
        <w:fldChar w:fldCharType="end"/>
      </w:r>
      <w:r>
        <w:rPr>
          <w:rFonts w:hint="eastAsia"/>
        </w:rPr>
        <w:t>使用特征关节和</w:t>
      </w:r>
      <w:r>
        <w:rPr>
          <w:rFonts w:hint="eastAsia"/>
        </w:rPr>
        <w:t>NBNN</w:t>
      </w:r>
      <w:r>
        <w:rPr>
          <w:rFonts w:hint="eastAsia"/>
        </w:rPr>
        <w:t>分类器的分类结果</w:t>
      </w:r>
      <w:bookmarkEnd w:id="98"/>
    </w:p>
    <w:p w14:paraId="46E0A273" w14:textId="0CF1146C" w:rsidR="00F939B8" w:rsidRDefault="00F939B8" w:rsidP="00352A1C"/>
    <w:p w14:paraId="17A9358C" w14:textId="254D5B19" w:rsidR="00F939B8" w:rsidRDefault="00F939B8" w:rsidP="00352A1C"/>
    <w:p w14:paraId="23ACA227" w14:textId="7A11722F" w:rsidR="00F939B8" w:rsidRDefault="00F939B8" w:rsidP="00352A1C"/>
    <w:p w14:paraId="0A567FB2" w14:textId="7DE36788" w:rsidR="00F939B8" w:rsidRDefault="00F939B8" w:rsidP="00352A1C"/>
    <w:p w14:paraId="1807D394" w14:textId="6D49FD8C" w:rsidR="00F939B8" w:rsidRDefault="00F939B8" w:rsidP="00352A1C"/>
    <w:p w14:paraId="4A90E81C" w14:textId="77777777" w:rsidR="00F939B8" w:rsidRPr="00352A1C" w:rsidRDefault="00F939B8" w:rsidP="00352A1C">
      <w:pPr>
        <w:sectPr w:rsidR="00F939B8" w:rsidRPr="00352A1C" w:rsidSect="00687851">
          <w:pgSz w:w="11906" w:h="16838" w:code="9"/>
          <w:pgMar w:top="1418" w:right="1418" w:bottom="1418" w:left="1701" w:header="851" w:footer="992" w:gutter="0"/>
          <w:cols w:space="720"/>
          <w:titlePg/>
          <w:docGrid w:type="lines" w:linePitch="312"/>
        </w:sectPr>
      </w:pPr>
    </w:p>
    <w:p w14:paraId="52F08B63" w14:textId="643A12B6" w:rsidR="009C1BFB" w:rsidRDefault="00462D9C" w:rsidP="00462D9C">
      <w:pPr>
        <w:pStyle w:val="1"/>
        <w:numPr>
          <w:ilvl w:val="0"/>
          <w:numId w:val="27"/>
        </w:numPr>
        <w:spacing w:beforeLines="50" w:before="156" w:afterLines="50" w:after="156" w:line="360" w:lineRule="auto"/>
        <w:jc w:val="center"/>
        <w:rPr>
          <w:rFonts w:hAnsi="宋体"/>
          <w:sz w:val="32"/>
          <w:szCs w:val="32"/>
        </w:rPr>
      </w:pPr>
      <w:bookmarkStart w:id="99" w:name="_Toc6074258"/>
      <w:r w:rsidRPr="002A3445">
        <w:rPr>
          <w:rFonts w:hAnsi="宋体" w:hint="eastAsia"/>
          <w:sz w:val="32"/>
          <w:szCs w:val="32"/>
        </w:rPr>
        <w:lastRenderedPageBreak/>
        <w:t>基于</w:t>
      </w:r>
      <w:r w:rsidR="00424567">
        <w:rPr>
          <w:rFonts w:hAnsi="宋体" w:hint="eastAsia"/>
          <w:sz w:val="32"/>
          <w:szCs w:val="32"/>
        </w:rPr>
        <w:t>三维模型特征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99"/>
    </w:p>
    <w:p w14:paraId="22ECB965" w14:textId="6A18762A" w:rsidR="00EA52F1" w:rsidRPr="009D086A" w:rsidRDefault="00EA52F1" w:rsidP="009D086A">
      <w:pPr>
        <w:ind w:firstLineChars="200" w:firstLine="480"/>
        <w:rPr>
          <w:rFonts w:ascii="Cambria Math" w:hAnsi="Cambria Math"/>
          <w:sz w:val="24"/>
          <w:szCs w:val="24"/>
        </w:rPr>
      </w:pPr>
      <w:r w:rsidRPr="009D086A">
        <w:rPr>
          <w:rFonts w:ascii="Cambria Math" w:hAnsi="Cambria Math" w:hint="eastAsia"/>
          <w:sz w:val="24"/>
          <w:szCs w:val="24"/>
        </w:rPr>
        <w:t>单纯地使用人体骨架关节信息作为特征不能够利用人体与环境交互信息，例如使用电脑打字和伏案写作的动作差异就</w:t>
      </w:r>
      <w:r w:rsidR="009D086A" w:rsidRPr="009D086A">
        <w:rPr>
          <w:rFonts w:ascii="Cambria Math" w:hAnsi="Cambria Math" w:hint="eastAsia"/>
          <w:sz w:val="24"/>
          <w:szCs w:val="24"/>
        </w:rPr>
        <w:t>难以通过关节的位置信息捕捉。而三维模型则可以将与人体相接触的物体相互融合，如：键盘和笔。</w:t>
      </w:r>
      <w:r w:rsidR="00D31E88">
        <w:rPr>
          <w:rFonts w:ascii="Cambria Math" w:hAnsi="Cambria Math" w:hint="eastAsia"/>
          <w:sz w:val="24"/>
          <w:szCs w:val="24"/>
        </w:rPr>
        <w:t>因此，使用三维模型作为动作特征对关节运动相似的的动作具有敏锐的识别力。</w:t>
      </w:r>
    </w:p>
    <w:p w14:paraId="228630DB" w14:textId="54C5C28E" w:rsidR="00A14337" w:rsidRDefault="00C96E26" w:rsidP="00A14337">
      <w:pPr>
        <w:pStyle w:val="2"/>
        <w:numPr>
          <w:ilvl w:val="1"/>
          <w:numId w:val="27"/>
        </w:numPr>
        <w:spacing w:before="156" w:after="156"/>
      </w:pPr>
      <w:bookmarkStart w:id="100" w:name="_Toc6074259"/>
      <w:r>
        <w:rPr>
          <w:rFonts w:hint="eastAsia"/>
        </w:rPr>
        <w:t>深度信息到三维模型的转化</w:t>
      </w:r>
      <w:bookmarkEnd w:id="100"/>
    </w:p>
    <w:p w14:paraId="6E92D8C7" w14:textId="0A3FE2D0" w:rsidR="009A768D" w:rsidRPr="009A768D" w:rsidRDefault="009A768D" w:rsidP="009A768D">
      <w:pPr>
        <w:ind w:firstLineChars="200" w:firstLine="480"/>
        <w:rPr>
          <w:sz w:val="24"/>
          <w:szCs w:val="24"/>
        </w:rPr>
      </w:pPr>
      <w:r w:rsidRPr="009A768D">
        <w:rPr>
          <w:rFonts w:hint="eastAsia"/>
          <w:sz w:val="24"/>
          <w:szCs w:val="24"/>
        </w:rPr>
        <w:t>原始数据是由</w:t>
      </w:r>
      <m:oMath>
        <m:r>
          <w:rPr>
            <w:rFonts w:ascii="Cambria Math" w:hAnsi="Cambria Math"/>
            <w:sz w:val="24"/>
            <w:szCs w:val="24"/>
          </w:rPr>
          <m:t>T</m:t>
        </m:r>
      </m:oMath>
      <w:r w:rsidRPr="009A768D">
        <w:rPr>
          <w:rFonts w:hint="eastAsia"/>
          <w:sz w:val="24"/>
          <w:szCs w:val="24"/>
        </w:rPr>
        <w:t>帧深度图像组合而成的视频序列，对于每一帧图像我们需要将深度图像的二维坐标转化为三维坐标。</w:t>
      </w:r>
      <w:del w:id="101" w:author="qiu siyu" w:date="2019-03-31T22:21:00Z">
        <w:r w:rsidRPr="009A768D" w:rsidDel="00650DC3">
          <w:rPr>
            <w:rFonts w:hint="eastAsia"/>
            <w:sz w:val="24"/>
            <w:szCs w:val="24"/>
          </w:rPr>
          <w:delText>同时需要对空间坐标点进行归一化处理，以避免在训练分类器时产生梯度爆炸以及引入噪声的问题。</w:delText>
        </w:r>
      </w:del>
    </w:p>
    <w:p w14:paraId="5E51A3BA" w14:textId="1E9953AC" w:rsidR="00A14337" w:rsidRDefault="00AF1FCB" w:rsidP="00AF1FCB">
      <w:pPr>
        <w:pStyle w:val="3"/>
        <w:numPr>
          <w:ilvl w:val="2"/>
          <w:numId w:val="27"/>
        </w:numPr>
        <w:spacing w:before="156" w:after="156"/>
      </w:pPr>
      <w:bookmarkStart w:id="102" w:name="_Toc6074260"/>
      <w:r>
        <w:rPr>
          <w:rFonts w:hint="eastAsia"/>
        </w:rPr>
        <w:t>深度图像</w:t>
      </w:r>
      <w:r w:rsidR="00D871B2">
        <w:rPr>
          <w:rFonts w:hint="eastAsia"/>
        </w:rPr>
        <w:t>到</w:t>
      </w:r>
      <w:r>
        <w:rPr>
          <w:rFonts w:hint="eastAsia"/>
        </w:rPr>
        <w:t>点云</w:t>
      </w:r>
      <w:r w:rsidR="00D871B2">
        <w:rPr>
          <w:rFonts w:hint="eastAsia"/>
        </w:rPr>
        <w:t>的转化</w:t>
      </w:r>
      <w:bookmarkEnd w:id="102"/>
    </w:p>
    <w:p w14:paraId="1D1FB660" w14:textId="7AA546A7" w:rsidR="009A768D" w:rsidRDefault="009A768D" w:rsidP="009A768D">
      <w:pPr>
        <w:ind w:firstLineChars="200" w:firstLine="480"/>
        <w:rPr>
          <w:sz w:val="24"/>
          <w:szCs w:val="24"/>
        </w:rPr>
      </w:pPr>
      <w:r>
        <w:rPr>
          <w:rFonts w:hint="eastAsia"/>
          <w:sz w:val="24"/>
          <w:szCs w:val="24"/>
        </w:rPr>
        <w:t>假设</w:t>
      </w:r>
      <m:oMath>
        <m:d>
          <m:dPr>
            <m:ctrlPr>
              <w:rPr>
                <w:rFonts w:ascii="Cambria Math" w:hAnsi="Cambria Math"/>
                <w:sz w:val="24"/>
                <w:szCs w:val="24"/>
              </w:rPr>
            </m:ctrlPr>
          </m:dPr>
          <m:e>
            <m:r>
              <w:rPr>
                <w:rFonts w:ascii="Cambria Math" w:hAnsi="Cambria Math"/>
                <w:sz w:val="24"/>
                <w:szCs w:val="24"/>
              </w:rPr>
              <m:t>u,v</m:t>
            </m:r>
          </m:e>
        </m:d>
      </m:oMath>
      <w:r>
        <w:rPr>
          <w:rFonts w:hint="eastAsia"/>
          <w:sz w:val="24"/>
          <w:szCs w:val="24"/>
        </w:rPr>
        <w:t>图像中的二维坐标点，</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oMath>
      <w:r>
        <w:rPr>
          <w:rFonts w:hint="eastAsia"/>
          <w:sz w:val="24"/>
          <w:szCs w:val="24"/>
        </w:rPr>
        <w:t>为</w:t>
      </w:r>
      <m:oMath>
        <m:d>
          <m:dPr>
            <m:ctrlPr>
              <w:rPr>
                <w:rFonts w:ascii="Cambria Math" w:hAnsi="Cambria Math"/>
                <w:sz w:val="24"/>
                <w:szCs w:val="24"/>
              </w:rPr>
            </m:ctrlPr>
          </m:dPr>
          <m:e>
            <m:r>
              <w:rPr>
                <w:rFonts w:ascii="Cambria Math" w:hAnsi="Cambria Math"/>
                <w:sz w:val="24"/>
                <w:szCs w:val="24"/>
              </w:rPr>
              <m:t>u,v</m:t>
            </m:r>
          </m:e>
        </m:d>
      </m:oMath>
      <w:r>
        <w:rPr>
          <w:rFonts w:hint="eastAsia"/>
          <w:sz w:val="24"/>
          <w:szCs w:val="24"/>
        </w:rPr>
        <w:t>的深度，其对应的空间坐标点为</w:t>
      </w:r>
      <m:oMath>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w</m:t>
                </m:r>
              </m:sub>
            </m:sSub>
          </m:e>
        </m:d>
      </m:oMath>
      <w:r w:rsidRPr="009A768D">
        <w:rPr>
          <w:rFonts w:hint="eastAsia"/>
          <w:sz w:val="24"/>
          <w:szCs w:val="24"/>
        </w:rPr>
        <w:t>。</w:t>
      </w:r>
      <w:r>
        <w:rPr>
          <w:rFonts w:hint="eastAsia"/>
          <w:sz w:val="24"/>
          <w:szCs w:val="24"/>
        </w:rPr>
        <w:t>从二维坐标到空间坐标的转化公式如下：</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EA0AA5" w:rsidRPr="002062B9" w14:paraId="2BD4B6E7" w14:textId="77777777" w:rsidTr="00434029">
        <w:tc>
          <w:tcPr>
            <w:tcW w:w="269" w:type="pct"/>
            <w:vAlign w:val="center"/>
          </w:tcPr>
          <w:p w14:paraId="519F3BAB" w14:textId="77777777" w:rsidR="00EA0AA5" w:rsidRPr="0000139C" w:rsidRDefault="00EA0AA5" w:rsidP="00434029">
            <w:pPr>
              <w:jc w:val="center"/>
              <w:rPr>
                <w:rFonts w:ascii="Times New Roman" w:hAnsi="Times New Roman"/>
                <w:sz w:val="24"/>
                <w:szCs w:val="24"/>
              </w:rPr>
            </w:pPr>
          </w:p>
        </w:tc>
        <w:tc>
          <w:tcPr>
            <w:tcW w:w="4462" w:type="pct"/>
            <w:vAlign w:val="center"/>
          </w:tcPr>
          <w:p w14:paraId="64C0F1F3" w14:textId="2D6F4CDE" w:rsidR="00EA0AA5" w:rsidRPr="0049567F" w:rsidRDefault="00576FEF" w:rsidP="00EA0AA5">
            <w:pPr>
              <w:ind w:firstLineChars="200" w:firstLine="480"/>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hint="eastAsia"/>
                                <w:sz w:val="24"/>
                                <w:szCs w:val="24"/>
                              </w:rPr>
                              <m:t>x</m:t>
                            </m:r>
                            <m:ctrlPr>
                              <w:rPr>
                                <w:rFonts w:ascii="Cambria Math" w:hAnsi="Cambria Math" w:hint="eastAsia"/>
                                <w:i/>
                                <w:sz w:val="24"/>
                                <w:szCs w:val="24"/>
                              </w:rPr>
                            </m:ctrlP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u-</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0</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x</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∙(v-</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e>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 xml:space="preserve">            </m:t>
                        </m:r>
                      </m:e>
                    </m:eqArr>
                  </m:e>
                </m:d>
              </m:oMath>
            </m:oMathPara>
          </w:p>
        </w:tc>
        <w:tc>
          <w:tcPr>
            <w:tcW w:w="269" w:type="pct"/>
            <w:vAlign w:val="center"/>
          </w:tcPr>
          <w:p w14:paraId="590EE785" w14:textId="77777777" w:rsidR="00EA0AA5" w:rsidRPr="002062B9" w:rsidRDefault="00EA0AA5" w:rsidP="00434029">
            <w:pPr>
              <w:pStyle w:val="afb"/>
              <w:numPr>
                <w:ilvl w:val="0"/>
                <w:numId w:val="37"/>
              </w:numPr>
              <w:ind w:right="600" w:firstLineChars="0"/>
              <w:jc w:val="right"/>
              <w:rPr>
                <w:sz w:val="24"/>
                <w:szCs w:val="24"/>
              </w:rPr>
            </w:pPr>
          </w:p>
        </w:tc>
      </w:tr>
    </w:tbl>
    <w:p w14:paraId="1F11F51C" w14:textId="3B89AA6F" w:rsidR="00AF1FCB" w:rsidRDefault="009A768D" w:rsidP="00650DC3">
      <w:pPr>
        <w:ind w:firstLineChars="200" w:firstLine="480"/>
        <w:rPr>
          <w:sz w:val="24"/>
          <w:szCs w:val="24"/>
        </w:rPr>
      </w:pPr>
      <w:r>
        <w:rPr>
          <w:rFonts w:hint="eastAsia"/>
          <w:sz w:val="24"/>
          <w:szCs w:val="24"/>
        </w:rPr>
        <w:t>其中</w:t>
      </w:r>
      <m:oMath>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0</m:t>
            </m:r>
          </m:sub>
        </m:sSub>
      </m:oMath>
      <w:r w:rsidR="00650DC3">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oMath>
      <w:r w:rsidR="00650DC3">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x</m:t>
            </m:r>
          </m:sub>
        </m:sSub>
      </m:oMath>
      <w:r w:rsidR="00650DC3">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oMath>
      <w:r w:rsidR="00650DC3">
        <w:rPr>
          <w:rFonts w:hint="eastAsia"/>
          <w:sz w:val="24"/>
          <w:szCs w:val="24"/>
        </w:rPr>
        <w:t>均为传感器的内部参数。</w:t>
      </w:r>
      <w:r w:rsidR="00D622C6">
        <w:rPr>
          <w:rFonts w:hint="eastAsia"/>
          <w:sz w:val="24"/>
          <w:szCs w:val="24"/>
        </w:rPr>
        <w:t>此时，人体和环境中的物体均以点云的形式表现出来，人体和环境物体的点云相互作用形成的特征被称为局部占用模式（</w:t>
      </w:r>
      <w:r w:rsidR="00D622C6" w:rsidRPr="00D622C6">
        <w:rPr>
          <w:sz w:val="24"/>
          <w:szCs w:val="24"/>
        </w:rPr>
        <w:t>Local Occupancy Patterns</w:t>
      </w:r>
      <w:r w:rsidR="00D622C6">
        <w:rPr>
          <w:rFonts w:hint="eastAsia"/>
          <w:sz w:val="24"/>
          <w:szCs w:val="24"/>
        </w:rPr>
        <w:t>，简称</w:t>
      </w:r>
      <w:r w:rsidR="00D622C6">
        <w:rPr>
          <w:rFonts w:hint="eastAsia"/>
          <w:sz w:val="24"/>
          <w:szCs w:val="24"/>
        </w:rPr>
        <w:t>LOP</w:t>
      </w:r>
      <w:r w:rsidR="00D622C6">
        <w:rPr>
          <w:rFonts w:hint="eastAsia"/>
          <w:sz w:val="24"/>
          <w:szCs w:val="24"/>
        </w:rPr>
        <w:t>）。</w:t>
      </w:r>
    </w:p>
    <w:p w14:paraId="21F25C9E" w14:textId="5D3F531D" w:rsidR="00AF1FCB" w:rsidRDefault="00AF1FCB" w:rsidP="00AF1FCB">
      <w:pPr>
        <w:pStyle w:val="3"/>
        <w:numPr>
          <w:ilvl w:val="2"/>
          <w:numId w:val="27"/>
        </w:numPr>
        <w:spacing w:before="156" w:after="156"/>
      </w:pPr>
      <w:bookmarkStart w:id="103" w:name="_Toc6074261"/>
      <w:r>
        <w:rPr>
          <w:rFonts w:hint="eastAsia"/>
        </w:rPr>
        <w:t>占用空间的统计</w:t>
      </w:r>
      <w:bookmarkEnd w:id="103"/>
    </w:p>
    <w:p w14:paraId="360304F9" w14:textId="6AD85A6A" w:rsidR="008872AE" w:rsidRDefault="00A00A58" w:rsidP="00EA5697">
      <w:pPr>
        <w:ind w:firstLineChars="200" w:firstLine="480"/>
        <w:rPr>
          <w:sz w:val="24"/>
          <w:szCs w:val="24"/>
        </w:rPr>
      </w:pPr>
      <w:r w:rsidRPr="00EA5697">
        <w:rPr>
          <w:rFonts w:hint="eastAsia"/>
          <w:sz w:val="24"/>
          <w:szCs w:val="24"/>
        </w:rPr>
        <w:t>利用上一节在</w:t>
      </w:r>
      <m:oMath>
        <m:r>
          <w:rPr>
            <w:rFonts w:ascii="Cambria Math" w:hAnsi="Cambria Math"/>
            <w:sz w:val="24"/>
            <w:szCs w:val="24"/>
          </w:rPr>
          <m:t>t</m:t>
        </m:r>
      </m:oMath>
      <w:r>
        <w:rPr>
          <w:rFonts w:hint="eastAsia"/>
          <w:sz w:val="24"/>
          <w:szCs w:val="24"/>
        </w:rPr>
        <w:t>帧提取的点云，对每个关节提取局部占用模式。局部占用模式通过将关节</w:t>
      </w:r>
      <m:oMath>
        <m:r>
          <w:rPr>
            <w:rFonts w:ascii="Cambria Math" w:hAnsi="Cambria Math"/>
            <w:sz w:val="24"/>
            <w:szCs w:val="24"/>
          </w:rPr>
          <m:t>j</m:t>
        </m:r>
      </m:oMath>
      <w:r>
        <w:rPr>
          <w:rFonts w:hint="eastAsia"/>
          <w:sz w:val="24"/>
          <w:szCs w:val="24"/>
        </w:rPr>
        <w:t>附近的空间分为</w:t>
      </w:r>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z</m:t>
            </m:r>
          </m:sub>
        </m:sSub>
      </m:oMath>
      <w:r>
        <w:rPr>
          <w:rFonts w:hint="eastAsia"/>
          <w:sz w:val="24"/>
          <w:szCs w:val="24"/>
        </w:rPr>
        <w:t>个空间网格，并使每个网格拥有</w:t>
      </w:r>
      <m:oMath>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z</m:t>
                </m:r>
              </m:sub>
            </m:sSub>
          </m:e>
        </m:d>
      </m:oMath>
      <w:r>
        <w:rPr>
          <w:rFonts w:hint="eastAsia"/>
          <w:sz w:val="24"/>
          <w:szCs w:val="24"/>
        </w:rPr>
        <w:t>个像素。例如，如果</w:t>
      </w:r>
      <m:oMath>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z</m:t>
                </m:r>
              </m:sub>
            </m:sSub>
          </m:e>
        </m:d>
        <m:r>
          <m:rPr>
            <m:sty m:val="p"/>
          </m:rPr>
          <w:rPr>
            <w:rFonts w:ascii="Cambria Math" w:hAnsi="Cambria Math"/>
            <w:sz w:val="24"/>
            <w:szCs w:val="24"/>
          </w:rPr>
          <m:t>=(12,12,4)</m:t>
        </m:r>
      </m:oMath>
      <w:r>
        <w:rPr>
          <w:rFonts w:hint="eastAsia"/>
          <w:sz w:val="24"/>
          <w:szCs w:val="24"/>
        </w:rPr>
        <w:t>并且</w:t>
      </w:r>
      <m:oMath>
        <m:sSub>
          <m:sSubPr>
            <m:ctrlPr>
              <w:rPr>
                <w:rFonts w:ascii="Cambria Math" w:hAnsi="Cambria Math"/>
                <w:sz w:val="24"/>
                <w:szCs w:val="24"/>
              </w:rPr>
            </m:ctrlPr>
          </m:sSubPr>
          <m:e>
            <m:r>
              <m:rPr>
                <m:sty m:val="p"/>
              </m:rPr>
              <w:rPr>
                <w:rFonts w:ascii="Cambria Math" w:hAnsi="Cambria Math"/>
                <w:sz w:val="24"/>
                <w:szCs w:val="24"/>
              </w:rPr>
              <m:t>(</m:t>
            </m:r>
            <m:r>
              <w:rPr>
                <w:rFonts w:ascii="Cambria Math" w:hAnsi="Cambria Math"/>
                <w:sz w:val="24"/>
                <w:szCs w:val="24"/>
              </w:rPr>
              <m:t>S</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z</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6,6,80</m:t>
            </m:r>
          </m:e>
        </m:d>
        <m:r>
          <m:rPr>
            <m:sty m:val="p"/>
          </m:rPr>
          <w:rPr>
            <w:rFonts w:ascii="Cambria Math" w:hAnsi="Cambria Math" w:hint="eastAsia"/>
            <w:sz w:val="24"/>
            <w:szCs w:val="24"/>
          </w:rPr>
          <m:t>，</m:t>
        </m:r>
      </m:oMath>
      <w:r>
        <w:rPr>
          <w:rFonts w:hint="eastAsia"/>
          <w:sz w:val="24"/>
          <w:szCs w:val="24"/>
        </w:rPr>
        <w:t>则意味着关节</w:t>
      </w:r>
      <m:oMath>
        <m:r>
          <w:rPr>
            <w:rFonts w:ascii="Cambria Math" w:hAnsi="Cambria Math"/>
            <w:sz w:val="24"/>
            <w:szCs w:val="24"/>
          </w:rPr>
          <m:t>j</m:t>
        </m:r>
      </m:oMath>
      <w:r>
        <w:rPr>
          <w:rFonts w:hint="eastAsia"/>
          <w:sz w:val="24"/>
          <w:szCs w:val="24"/>
        </w:rPr>
        <w:t>周围的局部区域</w:t>
      </w:r>
      <m:oMath>
        <m:d>
          <m:dPr>
            <m:ctrlPr>
              <w:rPr>
                <w:rFonts w:ascii="Cambria Math" w:hAnsi="Cambria Math"/>
                <w:sz w:val="24"/>
                <w:szCs w:val="24"/>
              </w:rPr>
            </m:ctrlPr>
          </m:dPr>
          <m:e>
            <m:r>
              <m:rPr>
                <m:sty m:val="p"/>
              </m:rPr>
              <w:rPr>
                <w:rFonts w:ascii="Cambria Math" w:hAnsi="Cambria Math" w:hint="eastAsia"/>
                <w:sz w:val="24"/>
                <w:szCs w:val="24"/>
              </w:rPr>
              <m:t>72</m:t>
            </m:r>
            <m:r>
              <m:rPr>
                <m:sty m:val="p"/>
              </m:rPr>
              <w:rPr>
                <w:rFonts w:ascii="Cambria Math" w:hAnsi="Cambria Math"/>
                <w:sz w:val="24"/>
                <w:szCs w:val="24"/>
              </w:rPr>
              <m:t>,</m:t>
            </m:r>
            <m:r>
              <m:rPr>
                <m:sty m:val="p"/>
              </m:rPr>
              <w:rPr>
                <w:rFonts w:ascii="Cambria Math" w:hAnsi="Cambria Math" w:hint="eastAsia"/>
                <w:sz w:val="24"/>
                <w:szCs w:val="24"/>
              </w:rPr>
              <m:t>72</m:t>
            </m:r>
            <m:r>
              <m:rPr>
                <m:sty m:val="p"/>
              </m:rPr>
              <w:rPr>
                <w:rFonts w:ascii="Cambria Math" w:hAnsi="Cambria Math"/>
                <w:sz w:val="24"/>
                <w:szCs w:val="24"/>
              </w:rPr>
              <m:t>,</m:t>
            </m:r>
            <m:r>
              <m:rPr>
                <m:sty m:val="p"/>
              </m:rPr>
              <w:rPr>
                <w:rFonts w:ascii="Cambria Math" w:hAnsi="Cambria Math" w:hint="eastAsia"/>
                <w:sz w:val="24"/>
                <w:szCs w:val="24"/>
              </w:rPr>
              <m:t>320</m:t>
            </m:r>
          </m:e>
        </m:d>
      </m:oMath>
      <w:r>
        <w:rPr>
          <w:rFonts w:hint="eastAsia"/>
          <w:sz w:val="24"/>
          <w:szCs w:val="24"/>
        </w:rPr>
        <w:t>被划分为</w:t>
      </w:r>
      <m:oMath>
        <m:r>
          <m:rPr>
            <m:sty m:val="p"/>
          </m:rPr>
          <w:rPr>
            <w:rFonts w:ascii="Cambria Math" w:hAnsi="Cambria Math"/>
            <w:sz w:val="24"/>
            <w:szCs w:val="24"/>
          </w:rPr>
          <m:t>12×12×4</m:t>
        </m:r>
      </m:oMath>
      <w:r>
        <w:rPr>
          <w:rFonts w:hint="eastAsia"/>
          <w:sz w:val="24"/>
          <w:szCs w:val="24"/>
        </w:rPr>
        <w:t>个</w:t>
      </w:r>
      <w:r w:rsidR="00EA5697">
        <w:rPr>
          <w:rFonts w:hint="eastAsia"/>
          <w:sz w:val="24"/>
          <w:szCs w:val="24"/>
        </w:rPr>
        <w:t>网</w:t>
      </w:r>
      <w:r>
        <w:rPr>
          <w:rFonts w:hint="eastAsia"/>
          <w:sz w:val="24"/>
          <w:szCs w:val="24"/>
        </w:rPr>
        <w:t>格，每个</w:t>
      </w:r>
      <w:r w:rsidR="00EA5697">
        <w:rPr>
          <w:rFonts w:hint="eastAsia"/>
          <w:sz w:val="24"/>
          <w:szCs w:val="24"/>
        </w:rPr>
        <w:t>网</w:t>
      </w:r>
      <w:r>
        <w:rPr>
          <w:rFonts w:hint="eastAsia"/>
          <w:sz w:val="24"/>
          <w:szCs w:val="24"/>
        </w:rPr>
        <w:t>格大小为</w:t>
      </w:r>
      <m:oMath>
        <m:r>
          <m:rPr>
            <m:sty m:val="p"/>
          </m:rPr>
          <w:rPr>
            <w:rFonts w:ascii="Cambria Math" w:hAnsi="Cambria Math"/>
            <w:sz w:val="24"/>
            <w:szCs w:val="24"/>
          </w:rPr>
          <m:t>6×6×80</m:t>
        </m:r>
      </m:oMath>
      <w:r w:rsidR="00EA5697">
        <w:rPr>
          <w:rFonts w:hint="eastAsia"/>
          <w:sz w:val="24"/>
          <w:szCs w:val="24"/>
        </w:rPr>
        <w:t>个像素</w:t>
      </w:r>
      <w:r>
        <w:rPr>
          <w:rFonts w:hint="eastAsia"/>
          <w:sz w:val="24"/>
          <w:szCs w:val="24"/>
        </w:rPr>
        <w:t>。</w:t>
      </w:r>
    </w:p>
    <w:p w14:paraId="091184FB" w14:textId="66BAC2D0" w:rsidR="00D622C6" w:rsidRDefault="00244944" w:rsidP="00EA5697">
      <w:pPr>
        <w:ind w:firstLineChars="200" w:firstLine="480"/>
        <w:rPr>
          <w:sz w:val="24"/>
          <w:szCs w:val="24"/>
        </w:rPr>
      </w:pPr>
      <w:r w:rsidRPr="00244944">
        <w:rPr>
          <w:rFonts w:hint="eastAsia"/>
          <w:sz w:val="24"/>
          <w:szCs w:val="24"/>
        </w:rPr>
        <w:lastRenderedPageBreak/>
        <w:t>计算当前帧中落入</w:t>
      </w:r>
      <w:r w:rsidR="00561FF4">
        <w:rPr>
          <w:rFonts w:hint="eastAsia"/>
          <w:sz w:val="24"/>
          <w:szCs w:val="24"/>
        </w:rPr>
        <w:t>每个</w:t>
      </w:r>
      <w:r>
        <w:rPr>
          <w:rFonts w:hint="eastAsia"/>
          <w:sz w:val="24"/>
          <w:szCs w:val="24"/>
        </w:rPr>
        <w:t>空间</w:t>
      </w:r>
      <w:r w:rsidRPr="00244944">
        <w:rPr>
          <w:rFonts w:hint="eastAsia"/>
          <w:sz w:val="24"/>
          <w:szCs w:val="24"/>
        </w:rPr>
        <w:t>网格</w:t>
      </w:r>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xyz</m:t>
            </m:r>
          </m:sub>
        </m:sSub>
      </m:oMath>
      <w:r w:rsidRPr="00244944">
        <w:rPr>
          <w:rFonts w:hint="eastAsia"/>
          <w:sz w:val="24"/>
          <w:szCs w:val="24"/>
        </w:rPr>
        <w:t>中的点的数量，并且应用</w:t>
      </w:r>
      <m:oMath>
        <m:r>
          <m:rPr>
            <m:sty m:val="p"/>
          </m:rPr>
          <w:rPr>
            <w:rFonts w:ascii="Cambria Math" w:hAnsi="Cambria Math"/>
            <w:sz w:val="24"/>
            <w:szCs w:val="24"/>
          </w:rPr>
          <m:t>sigmoid</m:t>
        </m:r>
      </m:oMath>
      <w:r w:rsidRPr="00244944">
        <w:rPr>
          <w:rFonts w:hint="eastAsia"/>
          <w:sz w:val="24"/>
          <w:szCs w:val="24"/>
        </w:rPr>
        <w:t>标准化函数以获得该</w:t>
      </w:r>
      <w:r w:rsidR="002368C7">
        <w:rPr>
          <w:rFonts w:hint="eastAsia"/>
          <w:sz w:val="24"/>
          <w:szCs w:val="24"/>
        </w:rPr>
        <w:t>网格</w:t>
      </w:r>
      <w:r w:rsidRPr="00244944">
        <w:rPr>
          <w:rFonts w:hint="eastAsia"/>
          <w:sz w:val="24"/>
          <w:szCs w:val="24"/>
        </w:rPr>
        <w:t>的特征</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xyz</m:t>
            </m:r>
          </m:sub>
        </m:sSub>
      </m:oMath>
      <w:r w:rsidRPr="00244944">
        <w:rPr>
          <w:rFonts w:hint="eastAsia"/>
          <w:sz w:val="24"/>
          <w:szCs w:val="24"/>
        </w:rPr>
        <w:t>。</w:t>
      </w:r>
      <w:r w:rsidR="00894839">
        <w:rPr>
          <w:rFonts w:hint="eastAsia"/>
          <w:sz w:val="24"/>
          <w:szCs w:val="24"/>
        </w:rPr>
        <w:t>如</w:t>
      </w:r>
      <w:r w:rsidR="00894839">
        <w:rPr>
          <w:sz w:val="24"/>
          <w:szCs w:val="24"/>
        </w:rPr>
        <w:fldChar w:fldCharType="begin"/>
      </w:r>
      <w:r w:rsidR="00894839">
        <w:rPr>
          <w:sz w:val="24"/>
          <w:szCs w:val="24"/>
        </w:rPr>
        <w:instrText xml:space="preserve"> </w:instrText>
      </w:r>
      <w:r w:rsidR="00894839">
        <w:rPr>
          <w:rFonts w:hint="eastAsia"/>
          <w:sz w:val="24"/>
          <w:szCs w:val="24"/>
        </w:rPr>
        <w:instrText>REF _Ref4880790 \h</w:instrText>
      </w:r>
      <w:r w:rsidR="00894839">
        <w:rPr>
          <w:sz w:val="24"/>
          <w:szCs w:val="24"/>
        </w:rPr>
        <w:instrText xml:space="preserve">  \* MERGEFORMAT </w:instrText>
      </w:r>
      <w:r w:rsidR="00894839">
        <w:rPr>
          <w:sz w:val="24"/>
          <w:szCs w:val="24"/>
        </w:rPr>
      </w:r>
      <w:r w:rsidR="00894839">
        <w:rPr>
          <w:sz w:val="24"/>
          <w:szCs w:val="24"/>
        </w:rPr>
        <w:fldChar w:fldCharType="separate"/>
      </w:r>
      <w:r w:rsidR="00971587" w:rsidRPr="00971587">
        <w:rPr>
          <w:rFonts w:hint="eastAsia"/>
          <w:sz w:val="24"/>
          <w:szCs w:val="24"/>
        </w:rPr>
        <w:t>图</w:t>
      </w:r>
      <w:r w:rsidR="00971587" w:rsidRPr="00971587">
        <w:rPr>
          <w:rFonts w:hint="eastAsia"/>
          <w:sz w:val="24"/>
          <w:szCs w:val="24"/>
        </w:rPr>
        <w:t xml:space="preserve"> </w:t>
      </w:r>
      <w:r w:rsidR="00971587" w:rsidRPr="00971587">
        <w:rPr>
          <w:sz w:val="24"/>
          <w:szCs w:val="24"/>
        </w:rPr>
        <w:t>5</w:t>
      </w:r>
      <w:r w:rsidR="00971587" w:rsidRPr="00971587">
        <w:rPr>
          <w:sz w:val="24"/>
          <w:szCs w:val="24"/>
        </w:rPr>
        <w:noBreakHyphen/>
        <w:t>1</w:t>
      </w:r>
      <w:r w:rsidR="00971587">
        <w:t xml:space="preserve"> </w:t>
      </w:r>
      <w:r w:rsidR="00971587">
        <w:rPr>
          <w:rFonts w:hint="eastAsia"/>
        </w:rPr>
        <w:t>增量训练流程图</w:t>
      </w:r>
      <w:r w:rsidR="00894839">
        <w:rPr>
          <w:sz w:val="24"/>
          <w:szCs w:val="24"/>
        </w:rPr>
        <w:fldChar w:fldCharType="end"/>
      </w:r>
      <w:r w:rsidR="00894839">
        <w:rPr>
          <w:rFonts w:hint="eastAsia"/>
          <w:sz w:val="24"/>
          <w:szCs w:val="24"/>
        </w:rPr>
        <w:t>所示，</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xyz</m:t>
            </m:r>
          </m:sub>
        </m:sSub>
      </m:oMath>
      <w:r w:rsidR="00894839">
        <w:rPr>
          <w:rFonts w:hint="eastAsia"/>
          <w:sz w:val="24"/>
          <w:szCs w:val="24"/>
        </w:rPr>
        <w:t>由图中最小的网格算出</w:t>
      </w:r>
      <w:r w:rsidRPr="00244944">
        <w:rPr>
          <w:rFonts w:hint="eastAsia"/>
          <w:sz w:val="24"/>
          <w:szCs w:val="24"/>
        </w:rPr>
        <w:t>，这个</w:t>
      </w:r>
      <w:r w:rsidR="00724867">
        <w:rPr>
          <w:rFonts w:hint="eastAsia"/>
          <w:sz w:val="24"/>
          <w:szCs w:val="24"/>
        </w:rPr>
        <w:t>网格</w:t>
      </w:r>
      <w:r w:rsidRPr="00244944">
        <w:rPr>
          <w:rFonts w:hint="eastAsia"/>
          <w:sz w:val="24"/>
          <w:szCs w:val="24"/>
        </w:rPr>
        <w:t>的局部占用信息是：</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EA0AA5" w:rsidRPr="002062B9" w14:paraId="64136489" w14:textId="77777777" w:rsidTr="00434029">
        <w:tc>
          <w:tcPr>
            <w:tcW w:w="269" w:type="pct"/>
            <w:vAlign w:val="center"/>
          </w:tcPr>
          <w:p w14:paraId="1782C130" w14:textId="77777777" w:rsidR="00EA0AA5" w:rsidRPr="0000139C" w:rsidRDefault="00EA0AA5" w:rsidP="00434029">
            <w:pPr>
              <w:jc w:val="center"/>
              <w:rPr>
                <w:rFonts w:ascii="Times New Roman" w:hAnsi="Times New Roman"/>
                <w:sz w:val="24"/>
                <w:szCs w:val="24"/>
              </w:rPr>
            </w:pPr>
          </w:p>
        </w:tc>
        <w:tc>
          <w:tcPr>
            <w:tcW w:w="4462" w:type="pct"/>
            <w:vAlign w:val="center"/>
          </w:tcPr>
          <w:p w14:paraId="0E3A0404" w14:textId="28C89E7E" w:rsidR="00EA0AA5" w:rsidRPr="0049567F" w:rsidRDefault="00576FEF" w:rsidP="00EA0AA5">
            <w:pPr>
              <w:ind w:firstLineChars="200" w:firstLine="480"/>
              <w:rPr>
                <w:sz w:val="24"/>
                <w:szCs w:val="24"/>
              </w:rPr>
            </w:pPr>
            <m:oMathPara>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xyz</m:t>
                    </m:r>
                  </m:sub>
                </m:sSub>
                <m:r>
                  <w:rPr>
                    <w:rFonts w:ascii="Cambria Math" w:hAnsi="Cambria Math" w:hint="eastAsia"/>
                    <w:sz w:val="24"/>
                    <w:szCs w:val="24"/>
                  </w:rPr>
                  <m:t>=</m:t>
                </m:r>
                <m:r>
                  <w:rPr>
                    <w:rFonts w:ascii="Cambria Math" w:hAnsi="Cambria Math"/>
                    <w:sz w:val="24"/>
                    <w:szCs w:val="24"/>
                  </w:rPr>
                  <m:t>δ(</m:t>
                </m:r>
                <m:nary>
                  <m:naryPr>
                    <m:chr m:val="∑"/>
                    <m:limLoc m:val="undOvr"/>
                    <m:supHide m:val="1"/>
                    <m:ctrlPr>
                      <w:rPr>
                        <w:rFonts w:ascii="Cambria Math" w:hAnsi="Cambria Math"/>
                        <w:i/>
                        <w:sz w:val="24"/>
                        <w:szCs w:val="24"/>
                      </w:rPr>
                    </m:ctrlPr>
                  </m:naryPr>
                  <m:sub>
                    <m:r>
                      <w:rPr>
                        <w:rFonts w:ascii="Cambria Math" w:hAnsi="Cambria Math"/>
                        <w:sz w:val="24"/>
                        <w:szCs w:val="24"/>
                      </w:rPr>
                      <m:t>q∈</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xyz</m:t>
                        </m:r>
                      </m:sub>
                    </m:sSub>
                  </m:sub>
                  <m:sup/>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q</m:t>
                        </m:r>
                      </m:sub>
                    </m:sSub>
                  </m:e>
                </m:nary>
                <m:r>
                  <w:rPr>
                    <w:rFonts w:ascii="Cambria Math" w:hAnsi="Cambria Math"/>
                    <w:sz w:val="24"/>
                    <w:szCs w:val="24"/>
                  </w:rPr>
                  <m:t>)</m:t>
                </m:r>
              </m:oMath>
            </m:oMathPara>
          </w:p>
        </w:tc>
        <w:tc>
          <w:tcPr>
            <w:tcW w:w="269" w:type="pct"/>
            <w:vAlign w:val="center"/>
          </w:tcPr>
          <w:p w14:paraId="62B8BC0F" w14:textId="77777777" w:rsidR="00EA0AA5" w:rsidRPr="002062B9" w:rsidRDefault="00EA0AA5" w:rsidP="00434029">
            <w:pPr>
              <w:pStyle w:val="afb"/>
              <w:numPr>
                <w:ilvl w:val="0"/>
                <w:numId w:val="37"/>
              </w:numPr>
              <w:ind w:right="600" w:firstLineChars="0"/>
              <w:jc w:val="right"/>
              <w:rPr>
                <w:sz w:val="24"/>
                <w:szCs w:val="24"/>
              </w:rPr>
            </w:pPr>
          </w:p>
        </w:tc>
      </w:tr>
    </w:tbl>
    <w:p w14:paraId="13175FC5" w14:textId="5A9562C2" w:rsidR="00244944" w:rsidRPr="00244944" w:rsidRDefault="00244944" w:rsidP="00EA5697">
      <w:pPr>
        <w:ind w:firstLineChars="200" w:firstLine="480"/>
        <w:rPr>
          <w:sz w:val="24"/>
          <w:szCs w:val="24"/>
        </w:rPr>
      </w:pPr>
      <w:r w:rsidRPr="00244944">
        <w:rPr>
          <w:rFonts w:hint="eastAsia"/>
          <w:sz w:val="24"/>
          <w:szCs w:val="24"/>
        </w:rPr>
        <w:t>其中，如果点云在</w:t>
      </w:r>
      <w:r w:rsidR="00561FF4">
        <w:rPr>
          <w:rFonts w:hint="eastAsia"/>
          <w:sz w:val="24"/>
          <w:szCs w:val="24"/>
        </w:rPr>
        <w:t>像素</w:t>
      </w:r>
      <m:oMath>
        <m:r>
          <w:rPr>
            <w:rFonts w:ascii="Cambria Math" w:hAnsi="Cambria Math"/>
            <w:sz w:val="24"/>
            <w:szCs w:val="24"/>
          </w:rPr>
          <m:t>q</m:t>
        </m:r>
      </m:oMath>
      <w:r w:rsidRPr="00244944">
        <w:rPr>
          <w:rFonts w:hint="eastAsia"/>
          <w:sz w:val="24"/>
          <w:szCs w:val="24"/>
        </w:rPr>
        <w:t>中</w:t>
      </w:r>
      <w:r w:rsidR="00561FF4">
        <w:rPr>
          <w:rFonts w:hint="eastAsia"/>
          <w:sz w:val="24"/>
          <w:szCs w:val="24"/>
        </w:rPr>
        <w:t>存在坐标</w:t>
      </w:r>
      <w:r w:rsidRPr="00244944">
        <w:rPr>
          <w:rFonts w:hint="eastAsia"/>
          <w:sz w:val="24"/>
          <w:szCs w:val="24"/>
        </w:rPr>
        <w:t>点，则</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q</m:t>
            </m:r>
          </m:sub>
        </m:sSub>
        <m:r>
          <w:rPr>
            <w:rFonts w:ascii="Cambria Math" w:hAnsi="Cambria Math" w:hint="eastAsia"/>
            <w:sz w:val="24"/>
            <w:szCs w:val="24"/>
          </w:rPr>
          <m:t>=1</m:t>
        </m:r>
      </m:oMath>
      <w:r w:rsidRPr="00244944">
        <w:rPr>
          <w:rFonts w:hint="eastAsia"/>
          <w:sz w:val="24"/>
          <w:szCs w:val="24"/>
        </w:rPr>
        <w:t>，否则</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q</m:t>
            </m:r>
          </m:sub>
        </m:sSub>
        <m:r>
          <w:rPr>
            <w:rFonts w:ascii="Cambria Math" w:hAnsi="Cambria Math" w:hint="eastAsia"/>
            <w:sz w:val="24"/>
            <w:szCs w:val="24"/>
          </w:rPr>
          <m:t>=0</m:t>
        </m:r>
      </m:oMath>
      <w:r w:rsidRPr="00244944">
        <w:rPr>
          <w:rFonts w:hint="eastAsia"/>
          <w:sz w:val="24"/>
          <w:szCs w:val="24"/>
        </w:rPr>
        <w:t>。</w:t>
      </w:r>
      <m:oMath>
        <m:r>
          <w:rPr>
            <w:rFonts w:ascii="Cambria Math" w:hAnsi="Cambria Math"/>
            <w:sz w:val="24"/>
            <w:szCs w:val="24"/>
          </w:rPr>
          <m:t>δ(.)</m:t>
        </m:r>
      </m:oMath>
      <w:r w:rsidRPr="00244944">
        <w:rPr>
          <w:rFonts w:hint="eastAsia"/>
          <w:sz w:val="24"/>
          <w:szCs w:val="24"/>
        </w:rPr>
        <w:t>是</w:t>
      </w:r>
      <m:oMath>
        <m:r>
          <m:rPr>
            <m:sty m:val="p"/>
          </m:rPr>
          <w:rPr>
            <w:rFonts w:ascii="Cambria Math" w:hAnsi="Cambria Math"/>
            <w:sz w:val="24"/>
            <w:szCs w:val="24"/>
          </w:rPr>
          <m:t>sigmoid</m:t>
        </m:r>
      </m:oMath>
      <w:r w:rsidR="00561FF4" w:rsidRPr="00244944">
        <w:rPr>
          <w:rFonts w:hint="eastAsia"/>
          <w:sz w:val="24"/>
          <w:szCs w:val="24"/>
        </w:rPr>
        <w:t>标准化函数</w:t>
      </w:r>
      <w:r w:rsidRPr="00244944">
        <w:rPr>
          <w:rFonts w:hint="eastAsia"/>
          <w:sz w:val="24"/>
          <w:szCs w:val="24"/>
        </w:rPr>
        <w:t>：</w:t>
      </w:r>
      <m:oMath>
        <m:r>
          <w:rPr>
            <w:rFonts w:ascii="Cambria Math" w:hAnsi="Cambria Math"/>
            <w:sz w:val="24"/>
            <w:szCs w:val="24"/>
          </w:rPr>
          <m:t>δ</m:t>
        </m:r>
        <m:d>
          <m:dPr>
            <m:ctrlPr>
              <w:rPr>
                <w:rFonts w:ascii="Cambria Math" w:hAnsi="Cambria Math"/>
                <w:i/>
                <w:sz w:val="24"/>
                <w:szCs w:val="24"/>
              </w:rPr>
            </m:ctrlPr>
          </m:dPr>
          <m:e>
            <m:r>
              <w:rPr>
                <w:rFonts w:ascii="Cambria Math" w:hAnsi="Cambria Math"/>
                <w:sz w:val="24"/>
                <w:szCs w:val="24"/>
              </w:rPr>
              <m:t>x</m:t>
            </m:r>
          </m:e>
        </m:d>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-βx</m:t>
                </m:r>
              </m:sup>
            </m:sSup>
          </m:den>
        </m:f>
      </m:oMath>
      <w:r w:rsidRPr="00244944">
        <w:rPr>
          <w:rFonts w:hint="eastAsia"/>
          <w:sz w:val="24"/>
          <w:szCs w:val="24"/>
        </w:rPr>
        <w:t>。关节</w:t>
      </w:r>
      <m:oMath>
        <m:r>
          <w:rPr>
            <w:rFonts w:ascii="Cambria Math" w:hAnsi="Cambria Math"/>
            <w:sz w:val="24"/>
            <w:szCs w:val="24"/>
          </w:rPr>
          <m:t>i</m:t>
        </m:r>
      </m:oMath>
      <w:r w:rsidRPr="00244944">
        <w:rPr>
          <w:rFonts w:hint="eastAsia"/>
          <w:sz w:val="24"/>
          <w:szCs w:val="24"/>
        </w:rPr>
        <w:t>的</w:t>
      </w:r>
      <w:r w:rsidRPr="00244944">
        <w:rPr>
          <w:rFonts w:hint="eastAsia"/>
          <w:sz w:val="24"/>
          <w:szCs w:val="24"/>
        </w:rPr>
        <w:t>LOP</w:t>
      </w:r>
      <w:r w:rsidR="00724867">
        <w:rPr>
          <w:rFonts w:hint="eastAsia"/>
          <w:sz w:val="24"/>
          <w:szCs w:val="24"/>
        </w:rPr>
        <w:t>特征是由关节周围</w:t>
      </w:r>
      <w:r w:rsidR="00561FF4">
        <w:rPr>
          <w:rFonts w:hint="eastAsia"/>
          <w:sz w:val="24"/>
          <w:szCs w:val="24"/>
        </w:rPr>
        <w:t>的所有空间网格</w:t>
      </w:r>
      <w:r w:rsidRPr="00244944">
        <w:rPr>
          <w:rFonts w:hint="eastAsia"/>
          <w:sz w:val="24"/>
          <w:szCs w:val="24"/>
        </w:rPr>
        <w:t>的特征组成的向量，由</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m:t>
            </m:r>
          </m:sub>
        </m:sSub>
      </m:oMath>
      <w:r w:rsidRPr="00244944">
        <w:rPr>
          <w:rFonts w:hint="eastAsia"/>
          <w:sz w:val="24"/>
          <w:szCs w:val="24"/>
        </w:rPr>
        <w:t>表示。</w:t>
      </w:r>
    </w:p>
    <w:p w14:paraId="53ACD5BE" w14:textId="77777777" w:rsidR="00244944" w:rsidRDefault="00244944" w:rsidP="00244944">
      <w:pPr>
        <w:pStyle w:val="aa"/>
        <w:jc w:val="center"/>
      </w:pPr>
      <w:r>
        <w:rPr>
          <w:noProof/>
        </w:rPr>
        <w:drawing>
          <wp:inline distT="0" distB="0" distL="0" distR="0" wp14:anchorId="538D28BB" wp14:editId="69606E5D">
            <wp:extent cx="2309026" cy="18872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20440" cy="1896549"/>
                    </a:xfrm>
                    <a:prstGeom prst="rect">
                      <a:avLst/>
                    </a:prstGeom>
                  </pic:spPr>
                </pic:pic>
              </a:graphicData>
            </a:graphic>
          </wp:inline>
        </w:drawing>
      </w:r>
    </w:p>
    <w:p w14:paraId="4D5804D2" w14:textId="7C9EFECA" w:rsidR="00D622C6" w:rsidRPr="00244944" w:rsidRDefault="00244944" w:rsidP="009978C1">
      <w:pPr>
        <w:pStyle w:val="af4"/>
        <w:jc w:val="center"/>
        <w:rPr>
          <w:sz w:val="24"/>
          <w:szCs w:val="24"/>
        </w:rPr>
      </w:pPr>
      <w:r>
        <w:rPr>
          <w:rFonts w:hint="eastAsia"/>
        </w:rPr>
        <w:t>图</w:t>
      </w:r>
      <w:r>
        <w:rPr>
          <w:rFonts w:hint="eastAsia"/>
        </w:rPr>
        <w:t xml:space="preserve"> </w:t>
      </w:r>
      <w:r w:rsidR="00955DD3">
        <w:fldChar w:fldCharType="begin"/>
      </w:r>
      <w:r w:rsidR="00955DD3">
        <w:instrText xml:space="preserve"> </w:instrText>
      </w:r>
      <w:r w:rsidR="00955DD3">
        <w:rPr>
          <w:rFonts w:hint="eastAsia"/>
        </w:rPr>
        <w:instrText>STYLEREF 1 \s</w:instrText>
      </w:r>
      <w:r w:rsidR="00955DD3">
        <w:instrText xml:space="preserve"> </w:instrText>
      </w:r>
      <w:r w:rsidR="00955DD3">
        <w:fldChar w:fldCharType="separate"/>
      </w:r>
      <w:r w:rsidR="00971587">
        <w:rPr>
          <w:noProof/>
        </w:rPr>
        <w:t>4</w:t>
      </w:r>
      <w:r w:rsidR="00955DD3">
        <w:fldChar w:fldCharType="end"/>
      </w:r>
      <w:r w:rsidR="00955DD3">
        <w:noBreakHyphen/>
      </w:r>
      <w:r w:rsidR="00955DD3">
        <w:fldChar w:fldCharType="begin"/>
      </w:r>
      <w:r w:rsidR="00955DD3">
        <w:instrText xml:space="preserve"> </w:instrText>
      </w:r>
      <w:r w:rsidR="00955DD3">
        <w:rPr>
          <w:rFonts w:hint="eastAsia"/>
        </w:rPr>
        <w:instrText xml:space="preserve">SEQ </w:instrText>
      </w:r>
      <w:r w:rsidR="00955DD3">
        <w:rPr>
          <w:rFonts w:hint="eastAsia"/>
        </w:rPr>
        <w:instrText>图</w:instrText>
      </w:r>
      <w:r w:rsidR="00955DD3">
        <w:rPr>
          <w:rFonts w:hint="eastAsia"/>
        </w:rPr>
        <w:instrText xml:space="preserve"> \* ARABIC \s 1</w:instrText>
      </w:r>
      <w:r w:rsidR="00955DD3">
        <w:instrText xml:space="preserve"> </w:instrText>
      </w:r>
      <w:r w:rsidR="00955DD3">
        <w:fldChar w:fldCharType="separate"/>
      </w:r>
      <w:r w:rsidR="00971587">
        <w:rPr>
          <w:noProof/>
        </w:rPr>
        <w:t>1</w:t>
      </w:r>
      <w:r w:rsidR="00955DD3">
        <w:fldChar w:fldCharType="end"/>
      </w:r>
      <w:r>
        <w:t xml:space="preserve"> </w:t>
      </w:r>
      <w:r>
        <w:rPr>
          <w:rFonts w:hint="eastAsia"/>
        </w:rPr>
        <w:t>局部占用模式计算方法示意图</w:t>
      </w:r>
    </w:p>
    <w:p w14:paraId="4BADC4B0" w14:textId="48FEA373" w:rsidR="00A14337" w:rsidRDefault="00C96E26" w:rsidP="00A14337">
      <w:pPr>
        <w:pStyle w:val="2"/>
        <w:numPr>
          <w:ilvl w:val="1"/>
          <w:numId w:val="27"/>
        </w:numPr>
        <w:spacing w:before="156" w:after="156"/>
      </w:pPr>
      <w:bookmarkStart w:id="104" w:name="_Toc6074262"/>
      <w:r>
        <w:rPr>
          <w:rFonts w:hint="eastAsia"/>
        </w:rPr>
        <w:t>三维模型数据冗余度的降低</w:t>
      </w:r>
      <w:bookmarkEnd w:id="104"/>
    </w:p>
    <w:p w14:paraId="0FA9988C" w14:textId="0640D7D7" w:rsidR="00EA52F1" w:rsidRDefault="00D871B2" w:rsidP="00EA52F1">
      <w:pPr>
        <w:ind w:firstLineChars="200" w:firstLine="480"/>
      </w:pPr>
      <w:r w:rsidRPr="00EA52F1">
        <w:rPr>
          <w:rFonts w:hint="eastAsia"/>
          <w:sz w:val="24"/>
          <w:szCs w:val="24"/>
        </w:rPr>
        <w:t>人体的姿态是由大量关节连接而成，但对于特定动作</w:t>
      </w:r>
      <w:r w:rsidR="00CF1FF4" w:rsidRPr="00EA52F1">
        <w:rPr>
          <w:rFonts w:hint="eastAsia"/>
          <w:sz w:val="24"/>
          <w:szCs w:val="24"/>
        </w:rPr>
        <w:t>而言，只有少部分关节点具有识别力，如：以站立的姿势打电话或者喝水仅仅涉及头部、手部和肘部关节。其他关节相对而言不具有识别力，因此可作为冗余数据。这种人体姿态表示方法被称为</w:t>
      </w:r>
      <w:r w:rsidR="00CF1FF4" w:rsidRPr="00EA52F1">
        <w:rPr>
          <w:rFonts w:hint="eastAsia"/>
          <w:sz w:val="24"/>
          <w:szCs w:val="24"/>
        </w:rPr>
        <w:t>Actionlet</w:t>
      </w:r>
      <w:r w:rsidR="00CF1FF4" w:rsidRPr="00EA52F1">
        <w:rPr>
          <w:rFonts w:hint="eastAsia"/>
          <w:sz w:val="24"/>
          <w:szCs w:val="24"/>
        </w:rPr>
        <w:t>集合模型，具有识别力的关节点组成的集合被称为</w:t>
      </w:r>
      <w:r w:rsidR="00CF1FF4" w:rsidRPr="00EA52F1">
        <w:rPr>
          <w:rFonts w:hint="eastAsia"/>
          <w:sz w:val="24"/>
          <w:szCs w:val="24"/>
        </w:rPr>
        <w:t>Actionlet</w:t>
      </w:r>
      <w:r w:rsidR="00CF1FF4" w:rsidRPr="00EA52F1">
        <w:rPr>
          <w:rFonts w:hint="eastAsia"/>
          <w:sz w:val="24"/>
          <w:szCs w:val="24"/>
        </w:rPr>
        <w:t>。由于可能的</w:t>
      </w:r>
      <w:r w:rsidR="00CF1FF4" w:rsidRPr="00EA52F1">
        <w:rPr>
          <w:rFonts w:hint="eastAsia"/>
          <w:sz w:val="24"/>
          <w:szCs w:val="24"/>
        </w:rPr>
        <w:t>Actionlet</w:t>
      </w:r>
      <w:r w:rsidR="00CF1FF4" w:rsidRPr="00EA52F1">
        <w:rPr>
          <w:rFonts w:hint="eastAsia"/>
          <w:sz w:val="24"/>
          <w:szCs w:val="24"/>
        </w:rPr>
        <w:t>数量巨大，为了从动作信息中高效的提取</w:t>
      </w:r>
      <w:r w:rsidR="00CF1FF4" w:rsidRPr="00EA52F1">
        <w:rPr>
          <w:rFonts w:hint="eastAsia"/>
          <w:sz w:val="24"/>
          <w:szCs w:val="24"/>
        </w:rPr>
        <w:t>Actionlet</w:t>
      </w:r>
      <w:r w:rsidR="00CF1FF4" w:rsidRPr="00EA52F1">
        <w:rPr>
          <w:rFonts w:hint="eastAsia"/>
          <w:sz w:val="24"/>
          <w:szCs w:val="24"/>
        </w:rPr>
        <w:t>，需要使用数据挖掘算法</w:t>
      </w:r>
      <w:r w:rsidR="00EA52F1" w:rsidRPr="00EA52F1">
        <w:rPr>
          <w:rFonts w:hint="eastAsia"/>
          <w:sz w:val="24"/>
          <w:szCs w:val="24"/>
        </w:rPr>
        <w:t>。</w:t>
      </w:r>
    </w:p>
    <w:p w14:paraId="4AB97D46" w14:textId="1A1BB1EE" w:rsidR="00D871B2" w:rsidRDefault="00D871B2" w:rsidP="00D871B2">
      <w:pPr>
        <w:pStyle w:val="3"/>
        <w:numPr>
          <w:ilvl w:val="2"/>
          <w:numId w:val="27"/>
        </w:numPr>
        <w:spacing w:before="156" w:after="156"/>
      </w:pPr>
      <w:bookmarkStart w:id="105" w:name="_Toc6074263"/>
      <w:r>
        <w:rPr>
          <w:rFonts w:hint="eastAsia"/>
        </w:rPr>
        <w:t>动作的关节关系</w:t>
      </w:r>
      <w:r w:rsidR="001245D7">
        <w:rPr>
          <w:rFonts w:hint="eastAsia"/>
        </w:rPr>
        <w:t>的挖掘</w:t>
      </w:r>
      <w:bookmarkEnd w:id="105"/>
    </w:p>
    <w:p w14:paraId="420110A9" w14:textId="1820F804" w:rsidR="00D1291D" w:rsidRPr="00975405" w:rsidRDefault="00D1291D" w:rsidP="00530B46">
      <w:pPr>
        <w:ind w:firstLineChars="200" w:firstLine="480"/>
        <w:rPr>
          <w:color w:val="FF0000"/>
          <w:sz w:val="24"/>
          <w:szCs w:val="24"/>
        </w:rPr>
      </w:pPr>
      <w:r w:rsidRPr="005E72B6">
        <w:rPr>
          <w:rFonts w:hint="eastAsia"/>
          <w:sz w:val="24"/>
          <w:szCs w:val="24"/>
        </w:rPr>
        <w:t>对于训练集合中的第</w:t>
      </w:r>
      <m:oMath>
        <m:r>
          <w:rPr>
            <w:rFonts w:ascii="Cambria Math" w:hAnsi="Cambria Math"/>
            <w:sz w:val="24"/>
            <w:szCs w:val="24"/>
          </w:rPr>
          <m:t>i</m:t>
        </m:r>
      </m:oMath>
      <w:r w:rsidRPr="005E72B6">
        <w:rPr>
          <w:rFonts w:hint="eastAsia"/>
          <w:sz w:val="24"/>
          <w:szCs w:val="24"/>
        </w:rPr>
        <w:t>个样本，其内容为</w:t>
      </w:r>
      <m:oMath>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up>
        </m:sSup>
        <m:r>
          <m:rPr>
            <m:sty m:val="p"/>
          </m:rPr>
          <w:rPr>
            <w:rFonts w:ascii="Cambria Math" w:hAnsi="Cambria Math"/>
            <w:sz w:val="24"/>
            <w:szCs w:val="24"/>
          </w:rPr>
          <m:t>)</m:t>
        </m:r>
      </m:oMath>
      <w:r w:rsidR="005E72B6" w:rsidRPr="005E72B6">
        <w:rPr>
          <w:rFonts w:hint="eastAsia"/>
          <w:sz w:val="24"/>
          <w:szCs w:val="24"/>
        </w:rPr>
        <w:t>，</w:t>
      </w:r>
      <m:oMath>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hint="eastAsia"/>
            <w:sz w:val="24"/>
            <w:szCs w:val="24"/>
          </w:rPr>
          <m:t>是</m:t>
        </m:r>
      </m:oMath>
      <w:r w:rsidR="005E72B6" w:rsidRPr="005E72B6">
        <w:rPr>
          <w:rFonts w:hint="eastAsia"/>
          <w:sz w:val="24"/>
          <w:szCs w:val="24"/>
        </w:rPr>
        <w:t>第</w:t>
      </w:r>
      <m:oMath>
        <m:r>
          <w:rPr>
            <w:rFonts w:ascii="Cambria Math" w:hAnsi="Cambria Math"/>
            <w:sz w:val="24"/>
            <w:szCs w:val="24"/>
          </w:rPr>
          <m:t>i</m:t>
        </m:r>
      </m:oMath>
      <w:r w:rsidR="005E72B6" w:rsidRPr="005E72B6">
        <w:rPr>
          <w:rFonts w:hint="eastAsia"/>
          <w:sz w:val="24"/>
          <w:szCs w:val="24"/>
        </w:rPr>
        <w:t>个样本的特征，</w:t>
      </w:r>
      <m:oMath>
        <m:sSup>
          <m:sSupPr>
            <m:ctrlPr>
              <w:rPr>
                <w:rFonts w:ascii="Cambria Math" w:hAnsi="Cambria Math"/>
                <w:sz w:val="24"/>
                <w:szCs w:val="24"/>
              </w:rPr>
            </m:ctrlPr>
          </m:sSupPr>
          <m:e>
            <m:r>
              <w:rPr>
                <w:rFonts w:ascii="Cambria Math" w:hAnsi="Cambria Math"/>
                <w:sz w:val="24"/>
                <w:szCs w:val="24"/>
              </w:rPr>
              <m:t>y</m:t>
            </m:r>
          </m:e>
          <m:sup>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up>
        </m:sSup>
      </m:oMath>
      <w:r w:rsidR="005E72B6" w:rsidRPr="005E72B6">
        <w:rPr>
          <w:rFonts w:hint="eastAsia"/>
          <w:sz w:val="24"/>
          <w:szCs w:val="24"/>
        </w:rPr>
        <w:t>是第</w:t>
      </w:r>
      <m:oMath>
        <m:r>
          <w:rPr>
            <w:rFonts w:ascii="Cambria Math" w:hAnsi="Cambria Math"/>
            <w:sz w:val="24"/>
            <w:szCs w:val="24"/>
          </w:rPr>
          <m:t>i</m:t>
        </m:r>
      </m:oMath>
      <w:r w:rsidR="005E72B6" w:rsidRPr="005E72B6">
        <w:rPr>
          <w:rFonts w:hint="eastAsia"/>
          <w:sz w:val="24"/>
          <w:szCs w:val="24"/>
        </w:rPr>
        <w:t>个样本的标签。</w:t>
      </w:r>
      <w:r w:rsidR="005E72B6" w:rsidRPr="00975405">
        <w:rPr>
          <w:rFonts w:hint="eastAsia"/>
          <w:color w:val="FF0000"/>
          <w:sz w:val="24"/>
          <w:szCs w:val="24"/>
        </w:rPr>
        <w:t>为了确定最有辨别力的</w:t>
      </w:r>
      <w:r w:rsidR="005E72B6" w:rsidRPr="00975405">
        <w:rPr>
          <w:rFonts w:hint="eastAsia"/>
          <w:color w:val="FF0000"/>
          <w:sz w:val="24"/>
          <w:szCs w:val="24"/>
        </w:rPr>
        <w:t>Actionlet</w:t>
      </w:r>
      <w:r w:rsidR="005E72B6" w:rsidRPr="00975405">
        <w:rPr>
          <w:rFonts w:hint="eastAsia"/>
          <w:color w:val="FF0000"/>
          <w:sz w:val="24"/>
          <w:szCs w:val="24"/>
        </w:rPr>
        <w:t>，需要对每个关节</w:t>
      </w:r>
      <m:oMath>
        <m:r>
          <w:rPr>
            <w:rFonts w:ascii="Cambria Math" w:hAnsi="Cambria Math"/>
            <w:color w:val="FF0000"/>
            <w:sz w:val="24"/>
            <w:szCs w:val="24"/>
          </w:rPr>
          <m:t>j</m:t>
        </m:r>
      </m:oMath>
      <w:r w:rsidR="005E72B6" w:rsidRPr="00975405">
        <w:rPr>
          <w:rFonts w:hint="eastAsia"/>
          <w:color w:val="FF0000"/>
          <w:sz w:val="24"/>
          <w:szCs w:val="24"/>
        </w:rPr>
        <w:t>的特征</w:t>
      </w:r>
      <m:oMath>
        <m:sSub>
          <m:sSubPr>
            <m:ctrlPr>
              <w:rPr>
                <w:rFonts w:ascii="Cambria Math" w:hAnsi="Cambria Math"/>
                <w:color w:val="FF0000"/>
                <w:sz w:val="24"/>
                <w:szCs w:val="24"/>
              </w:rPr>
            </m:ctrlPr>
          </m:sSubPr>
          <m:e>
            <m:r>
              <w:rPr>
                <w:rFonts w:ascii="Cambria Math" w:hAnsi="Cambria Math"/>
                <w:color w:val="FF0000"/>
                <w:sz w:val="24"/>
                <w:szCs w:val="24"/>
              </w:rPr>
              <m:t>G</m:t>
            </m:r>
          </m:e>
          <m:sub>
            <m:r>
              <w:rPr>
                <w:rFonts w:ascii="Cambria Math" w:hAnsi="Cambria Math"/>
                <w:color w:val="FF0000"/>
                <w:sz w:val="24"/>
                <w:szCs w:val="24"/>
              </w:rPr>
              <m:t>j</m:t>
            </m:r>
          </m:sub>
        </m:sSub>
      </m:oMath>
      <w:r w:rsidR="005E72B6" w:rsidRPr="00975405">
        <w:rPr>
          <w:rFonts w:hint="eastAsia"/>
          <w:color w:val="FF0000"/>
          <w:sz w:val="24"/>
          <w:szCs w:val="24"/>
        </w:rPr>
        <w:t>训练</w:t>
      </w:r>
      <w:r w:rsidR="005E72B6" w:rsidRPr="00975405">
        <w:rPr>
          <w:rFonts w:hint="eastAsia"/>
          <w:color w:val="FF0000"/>
          <w:sz w:val="24"/>
          <w:szCs w:val="24"/>
        </w:rPr>
        <w:t>SVM</w:t>
      </w:r>
      <w:r w:rsidR="005E72B6" w:rsidRPr="00975405">
        <w:rPr>
          <w:rFonts w:hint="eastAsia"/>
          <w:color w:val="FF0000"/>
          <w:sz w:val="24"/>
          <w:szCs w:val="24"/>
        </w:rPr>
        <w:t>模型</w:t>
      </w:r>
      <w:r w:rsidR="007B63F4" w:rsidRPr="00975405">
        <w:rPr>
          <w:rFonts w:hint="eastAsia"/>
          <w:color w:val="FF0000"/>
          <w:sz w:val="24"/>
          <w:szCs w:val="24"/>
        </w:rPr>
        <w:t>，</w:t>
      </w:r>
      <w:r w:rsidR="005E72B6" w:rsidRPr="00975405">
        <w:rPr>
          <w:rFonts w:hint="eastAsia"/>
          <w:color w:val="FF0000"/>
          <w:sz w:val="24"/>
          <w:szCs w:val="24"/>
        </w:rPr>
        <w:t>其分类标签</w:t>
      </w:r>
      <m:oMath>
        <m:sSup>
          <m:sSupPr>
            <m:ctrlPr>
              <w:rPr>
                <w:rFonts w:ascii="Cambria Math" w:hAnsi="Cambria Math"/>
                <w:color w:val="FF0000"/>
                <w:sz w:val="24"/>
                <w:szCs w:val="24"/>
              </w:rPr>
            </m:ctrlPr>
          </m:sSupPr>
          <m:e>
            <m:r>
              <w:rPr>
                <w:rFonts w:ascii="Cambria Math" w:hAnsi="Cambria Math"/>
                <w:color w:val="FF0000"/>
                <w:sz w:val="24"/>
                <w:szCs w:val="24"/>
              </w:rPr>
              <m:t>y</m:t>
            </m:r>
          </m:e>
          <m:sup>
            <m:r>
              <m:rPr>
                <m:sty m:val="p"/>
              </m:rPr>
              <w:rPr>
                <w:rFonts w:ascii="Cambria Math" w:hAnsi="Cambria Math"/>
                <w:color w:val="FF0000"/>
                <w:sz w:val="24"/>
                <w:szCs w:val="24"/>
              </w:rPr>
              <m:t>(</m:t>
            </m:r>
            <m:r>
              <w:rPr>
                <w:rFonts w:ascii="Cambria Math" w:hAnsi="Cambria Math"/>
                <w:color w:val="FF0000"/>
                <w:sz w:val="24"/>
                <w:szCs w:val="24"/>
              </w:rPr>
              <m:t>i</m:t>
            </m:r>
            <m:r>
              <m:rPr>
                <m:sty m:val="p"/>
              </m:rPr>
              <w:rPr>
                <w:rFonts w:ascii="Cambria Math" w:hAnsi="Cambria Math"/>
                <w:color w:val="FF0000"/>
                <w:sz w:val="24"/>
                <w:szCs w:val="24"/>
              </w:rPr>
              <m:t>)</m:t>
            </m:r>
          </m:sup>
        </m:sSup>
      </m:oMath>
      <w:r w:rsidR="005E72B6" w:rsidRPr="00975405">
        <w:rPr>
          <w:rFonts w:hint="eastAsia"/>
          <w:color w:val="FF0000"/>
          <w:sz w:val="24"/>
          <w:szCs w:val="24"/>
        </w:rPr>
        <w:t>等于动作标签</w:t>
      </w:r>
      <m:oMath>
        <m:r>
          <w:rPr>
            <w:rFonts w:ascii="Cambria Math" w:hAnsi="Cambria Math"/>
            <w:color w:val="FF0000"/>
            <w:sz w:val="24"/>
            <w:szCs w:val="24"/>
          </w:rPr>
          <m:t>c</m:t>
        </m:r>
      </m:oMath>
      <w:r w:rsidR="005E72B6" w:rsidRPr="00975405">
        <w:rPr>
          <w:rFonts w:hint="eastAsia"/>
          <w:color w:val="FF0000"/>
          <w:sz w:val="24"/>
          <w:szCs w:val="24"/>
        </w:rPr>
        <w:t>的概率表示为</w:t>
      </w:r>
      <m:oMath>
        <m:sSub>
          <m:sSubPr>
            <m:ctrlPr>
              <w:rPr>
                <w:rFonts w:ascii="Cambria Math" w:hAnsi="Cambria Math"/>
                <w:color w:val="FF0000"/>
                <w:sz w:val="24"/>
                <w:szCs w:val="24"/>
              </w:rPr>
            </m:ctrlPr>
          </m:sSubPr>
          <m:e>
            <m:r>
              <w:rPr>
                <w:rFonts w:ascii="Cambria Math" w:hAnsi="Cambria Math"/>
                <w:color w:val="FF0000"/>
                <w:sz w:val="24"/>
                <w:szCs w:val="24"/>
              </w:rPr>
              <m:t>P</m:t>
            </m:r>
          </m:e>
          <m:sub>
            <m:r>
              <w:rPr>
                <w:rFonts w:ascii="Cambria Math" w:hAnsi="Cambria Math"/>
                <w:color w:val="FF0000"/>
                <w:sz w:val="24"/>
                <w:szCs w:val="24"/>
              </w:rPr>
              <m:t>j</m:t>
            </m:r>
          </m:sub>
        </m:sSub>
        <m:r>
          <m:rPr>
            <m:sty m:val="p"/>
          </m:rPr>
          <w:rPr>
            <w:rFonts w:ascii="Cambria Math" w:hAnsi="Cambria Math"/>
            <w:color w:val="FF0000"/>
            <w:sz w:val="24"/>
            <w:szCs w:val="24"/>
          </w:rPr>
          <m:t>(</m:t>
        </m:r>
        <m:sSup>
          <m:sSupPr>
            <m:ctrlPr>
              <w:rPr>
                <w:rFonts w:ascii="Cambria Math" w:hAnsi="Cambria Math"/>
                <w:color w:val="FF0000"/>
                <w:sz w:val="24"/>
                <w:szCs w:val="24"/>
              </w:rPr>
            </m:ctrlPr>
          </m:sSupPr>
          <m:e>
            <m:r>
              <w:rPr>
                <w:rFonts w:ascii="Cambria Math" w:hAnsi="Cambria Math"/>
                <w:color w:val="FF0000"/>
                <w:sz w:val="24"/>
                <w:szCs w:val="24"/>
              </w:rPr>
              <m:t>y</m:t>
            </m:r>
          </m:e>
          <m:sup>
            <m:d>
              <m:dPr>
                <m:ctrlPr>
                  <w:rPr>
                    <w:rFonts w:ascii="Cambria Math" w:hAnsi="Cambria Math"/>
                    <w:color w:val="FF0000"/>
                    <w:sz w:val="24"/>
                    <w:szCs w:val="24"/>
                  </w:rPr>
                </m:ctrlPr>
              </m:dPr>
              <m:e>
                <m:r>
                  <w:rPr>
                    <w:rFonts w:ascii="Cambria Math" w:hAnsi="Cambria Math"/>
                    <w:color w:val="FF0000"/>
                    <w:sz w:val="24"/>
                    <w:szCs w:val="24"/>
                  </w:rPr>
                  <m:t>i</m:t>
                </m:r>
              </m:e>
            </m:d>
          </m:sup>
        </m:sSup>
        <m:r>
          <m:rPr>
            <m:sty m:val="p"/>
          </m:rPr>
          <w:rPr>
            <w:rFonts w:ascii="Cambria Math" w:hAnsi="Cambria Math"/>
            <w:color w:val="FF0000"/>
            <w:sz w:val="24"/>
            <w:szCs w:val="24"/>
          </w:rPr>
          <m:t>=</m:t>
        </m:r>
        <m:r>
          <w:rPr>
            <w:rFonts w:ascii="Cambria Math" w:hAnsi="Cambria Math"/>
            <w:color w:val="FF0000"/>
            <w:sz w:val="24"/>
            <w:szCs w:val="24"/>
          </w:rPr>
          <m:t>c</m:t>
        </m:r>
        <m:r>
          <m:rPr>
            <m:sty m:val="p"/>
          </m:rPr>
          <w:rPr>
            <w:rFonts w:ascii="Cambria Math" w:hAnsi="Cambria Math"/>
            <w:color w:val="FF0000"/>
            <w:sz w:val="24"/>
            <w:szCs w:val="24"/>
          </w:rPr>
          <m:t>|</m:t>
        </m:r>
        <m:sSup>
          <m:sSupPr>
            <m:ctrlPr>
              <w:rPr>
                <w:rFonts w:ascii="Cambria Math" w:hAnsi="Cambria Math"/>
                <w:color w:val="FF0000"/>
                <w:sz w:val="24"/>
                <w:szCs w:val="24"/>
              </w:rPr>
            </m:ctrlPr>
          </m:sSupPr>
          <m:e>
            <m:r>
              <w:rPr>
                <w:rFonts w:ascii="Cambria Math" w:hAnsi="Cambria Math"/>
                <w:color w:val="FF0000"/>
                <w:sz w:val="24"/>
                <w:szCs w:val="24"/>
              </w:rPr>
              <m:t>x</m:t>
            </m:r>
          </m:e>
          <m:sup>
            <m:d>
              <m:dPr>
                <m:ctrlPr>
                  <w:rPr>
                    <w:rFonts w:ascii="Cambria Math" w:hAnsi="Cambria Math"/>
                    <w:color w:val="FF0000"/>
                    <w:sz w:val="24"/>
                    <w:szCs w:val="24"/>
                  </w:rPr>
                </m:ctrlPr>
              </m:dPr>
              <m:e>
                <m:r>
                  <w:rPr>
                    <w:rFonts w:ascii="Cambria Math" w:hAnsi="Cambria Math"/>
                    <w:color w:val="FF0000"/>
                    <w:sz w:val="24"/>
                    <w:szCs w:val="24"/>
                  </w:rPr>
                  <m:t>i</m:t>
                </m:r>
              </m:e>
            </m:d>
          </m:sup>
        </m:sSup>
        <m:r>
          <m:rPr>
            <m:sty m:val="p"/>
          </m:rPr>
          <w:rPr>
            <w:rFonts w:ascii="Cambria Math" w:hAnsi="Cambria Math"/>
            <w:color w:val="FF0000"/>
            <w:sz w:val="24"/>
            <w:szCs w:val="24"/>
          </w:rPr>
          <m:t>)</m:t>
        </m:r>
      </m:oMath>
      <w:r w:rsidR="005E72B6" w:rsidRPr="00975405">
        <w:rPr>
          <w:rFonts w:hint="eastAsia"/>
          <w:color w:val="FF0000"/>
          <w:sz w:val="24"/>
          <w:szCs w:val="24"/>
        </w:rPr>
        <w:t>，</w:t>
      </w:r>
      <w:r w:rsidR="007B63F4" w:rsidRPr="00975405">
        <w:rPr>
          <w:rFonts w:hint="eastAsia"/>
          <w:color w:val="FF0000"/>
          <w:sz w:val="24"/>
          <w:szCs w:val="24"/>
        </w:rPr>
        <w:t>该概率可以通过成对耦合方法从成对概率估计出。</w:t>
      </w:r>
    </w:p>
    <w:p w14:paraId="3B622A09" w14:textId="2BCAFE8C" w:rsidR="00261E94" w:rsidRDefault="00530B46" w:rsidP="00261E94">
      <w:pPr>
        <w:ind w:firstLineChars="200" w:firstLine="480"/>
        <w:rPr>
          <w:iCs/>
          <w:color w:val="FF0000"/>
          <w:sz w:val="24"/>
          <w:szCs w:val="24"/>
        </w:rPr>
      </w:pPr>
      <w:r w:rsidRPr="00975405">
        <w:rPr>
          <w:rFonts w:hint="eastAsia"/>
          <w:color w:val="FF0000"/>
          <w:sz w:val="24"/>
          <w:szCs w:val="24"/>
        </w:rPr>
        <w:t>Actionlet</w:t>
      </w:r>
      <w:r w:rsidRPr="00975405">
        <w:rPr>
          <w:rFonts w:hint="eastAsia"/>
          <w:color w:val="FF0000"/>
          <w:sz w:val="24"/>
          <w:szCs w:val="24"/>
        </w:rPr>
        <w:t>判断动作类型使用并集运算，即：</w:t>
      </w:r>
      <w:r w:rsidR="00261E94" w:rsidRPr="00975405">
        <w:rPr>
          <w:rFonts w:hint="eastAsia"/>
          <w:color w:val="FF0000"/>
          <w:sz w:val="24"/>
          <w:szCs w:val="24"/>
        </w:rPr>
        <w:t>对于每个的</w:t>
      </w:r>
      <w:r w:rsidR="00261E94" w:rsidRPr="00975405">
        <w:rPr>
          <w:rFonts w:hint="eastAsia"/>
          <w:color w:val="FF0000"/>
          <w:sz w:val="24"/>
          <w:szCs w:val="24"/>
        </w:rPr>
        <w:t>Action</w:t>
      </w:r>
      <w:r w:rsidR="00261E94" w:rsidRPr="00975405">
        <w:rPr>
          <w:color w:val="FF0000"/>
          <w:sz w:val="24"/>
          <w:szCs w:val="24"/>
        </w:rPr>
        <w:t>let</w:t>
      </w:r>
      <w:r w:rsidR="00261E94" w:rsidRPr="00975405">
        <w:rPr>
          <w:rFonts w:hint="eastAsia"/>
          <w:color w:val="FF0000"/>
          <w:sz w:val="24"/>
          <w:szCs w:val="24"/>
        </w:rPr>
        <w:t>，</w:t>
      </w:r>
      <w:r w:rsidRPr="00975405">
        <w:rPr>
          <w:rFonts w:hint="eastAsia"/>
          <w:color w:val="FF0000"/>
          <w:sz w:val="24"/>
          <w:szCs w:val="24"/>
        </w:rPr>
        <w:t>当且仅当每个关节</w:t>
      </w:r>
      <m:oMath>
        <m:r>
          <w:rPr>
            <w:rFonts w:ascii="Cambria Math" w:hAnsi="Cambria Math"/>
            <w:color w:val="FF0000"/>
            <w:sz w:val="24"/>
            <w:szCs w:val="24"/>
          </w:rPr>
          <m:t>j∈S</m:t>
        </m:r>
      </m:oMath>
      <w:r w:rsidR="00261E94" w:rsidRPr="00975405">
        <w:rPr>
          <w:rFonts w:hint="eastAsia"/>
          <w:color w:val="FF0000"/>
          <w:sz w:val="24"/>
          <w:szCs w:val="24"/>
        </w:rPr>
        <w:t>（包含在该</w:t>
      </w:r>
      <w:r w:rsidR="00261E94" w:rsidRPr="00975405">
        <w:rPr>
          <w:rFonts w:hint="eastAsia"/>
          <w:color w:val="FF0000"/>
          <w:sz w:val="24"/>
          <w:szCs w:val="24"/>
        </w:rPr>
        <w:t>Actionlet</w:t>
      </w:r>
      <w:r w:rsidR="00261E94" w:rsidRPr="00975405">
        <w:rPr>
          <w:rFonts w:hint="eastAsia"/>
          <w:color w:val="FF0000"/>
          <w:sz w:val="24"/>
          <w:szCs w:val="24"/>
        </w:rPr>
        <w:t>的所有关节）都预测</w:t>
      </w:r>
      <m:oMath>
        <m:sSup>
          <m:sSupPr>
            <m:ctrlPr>
              <w:rPr>
                <w:rFonts w:ascii="Cambria Math" w:hAnsi="Cambria Math"/>
                <w:color w:val="FF0000"/>
                <w:sz w:val="24"/>
                <w:szCs w:val="24"/>
              </w:rPr>
            </m:ctrlPr>
          </m:sSupPr>
          <m:e>
            <m:r>
              <w:rPr>
                <w:rFonts w:ascii="Cambria Math" w:hAnsi="Cambria Math"/>
                <w:color w:val="FF0000"/>
                <w:sz w:val="24"/>
                <w:szCs w:val="24"/>
              </w:rPr>
              <m:t>y</m:t>
            </m:r>
          </m:e>
          <m:sup>
            <m:d>
              <m:dPr>
                <m:ctrlPr>
                  <w:rPr>
                    <w:rFonts w:ascii="Cambria Math" w:hAnsi="Cambria Math"/>
                    <w:color w:val="FF0000"/>
                    <w:sz w:val="24"/>
                    <w:szCs w:val="24"/>
                  </w:rPr>
                </m:ctrlPr>
              </m:dPr>
              <m:e>
                <m:r>
                  <w:rPr>
                    <w:rFonts w:ascii="Cambria Math" w:hAnsi="Cambria Math"/>
                    <w:color w:val="FF0000"/>
                    <w:sz w:val="24"/>
                    <w:szCs w:val="24"/>
                  </w:rPr>
                  <m:t>i</m:t>
                </m:r>
              </m:e>
            </m:d>
          </m:sup>
        </m:sSup>
        <m:r>
          <m:rPr>
            <m:sty m:val="p"/>
          </m:rPr>
          <w:rPr>
            <w:rFonts w:ascii="Cambria Math" w:hAnsi="Cambria Math"/>
            <w:color w:val="FF0000"/>
            <w:sz w:val="24"/>
            <w:szCs w:val="24"/>
          </w:rPr>
          <m:t>=</m:t>
        </m:r>
        <m:r>
          <w:rPr>
            <w:rFonts w:ascii="Cambria Math" w:hAnsi="Cambria Math"/>
            <w:color w:val="FF0000"/>
            <w:sz w:val="24"/>
            <w:szCs w:val="24"/>
          </w:rPr>
          <m:t>c</m:t>
        </m:r>
      </m:oMath>
      <w:r w:rsidR="00261E94" w:rsidRPr="00975405">
        <w:rPr>
          <w:rFonts w:hint="eastAsia"/>
          <w:iCs/>
          <w:color w:val="FF0000"/>
          <w:sz w:val="24"/>
          <w:szCs w:val="24"/>
        </w:rPr>
        <w:t>时，</w:t>
      </w:r>
      <w:r w:rsidR="00261E94" w:rsidRPr="00975405">
        <w:rPr>
          <w:rFonts w:hint="eastAsia"/>
          <w:color w:val="FF0000"/>
          <w:sz w:val="24"/>
          <w:szCs w:val="24"/>
        </w:rPr>
        <w:t>该</w:t>
      </w:r>
      <w:r w:rsidR="00261E94" w:rsidRPr="00975405">
        <w:rPr>
          <w:rFonts w:hint="eastAsia"/>
          <w:color w:val="FF0000"/>
          <w:sz w:val="24"/>
          <w:szCs w:val="24"/>
        </w:rPr>
        <w:t>Actionlet</w:t>
      </w:r>
      <w:r w:rsidR="00261E94" w:rsidRPr="00975405">
        <w:rPr>
          <w:rFonts w:hint="eastAsia"/>
          <w:color w:val="FF0000"/>
          <w:sz w:val="24"/>
          <w:szCs w:val="24"/>
        </w:rPr>
        <w:t>才预测</w:t>
      </w:r>
      <m:oMath>
        <m:sSup>
          <m:sSupPr>
            <m:ctrlPr>
              <w:rPr>
                <w:rFonts w:ascii="Cambria Math" w:hAnsi="Cambria Math"/>
                <w:color w:val="FF0000"/>
                <w:sz w:val="24"/>
                <w:szCs w:val="24"/>
              </w:rPr>
            </m:ctrlPr>
          </m:sSupPr>
          <m:e>
            <m:r>
              <w:rPr>
                <w:rFonts w:ascii="Cambria Math" w:hAnsi="Cambria Math"/>
                <w:color w:val="FF0000"/>
                <w:sz w:val="24"/>
                <w:szCs w:val="24"/>
              </w:rPr>
              <m:t>y</m:t>
            </m:r>
          </m:e>
          <m:sup>
            <m:d>
              <m:dPr>
                <m:ctrlPr>
                  <w:rPr>
                    <w:rFonts w:ascii="Cambria Math" w:hAnsi="Cambria Math"/>
                    <w:color w:val="FF0000"/>
                    <w:sz w:val="24"/>
                    <w:szCs w:val="24"/>
                  </w:rPr>
                </m:ctrlPr>
              </m:dPr>
              <m:e>
                <m:r>
                  <w:rPr>
                    <w:rFonts w:ascii="Cambria Math" w:hAnsi="Cambria Math"/>
                    <w:color w:val="FF0000"/>
                    <w:sz w:val="24"/>
                    <w:szCs w:val="24"/>
                  </w:rPr>
                  <m:t>i</m:t>
                </m:r>
              </m:e>
            </m:d>
          </m:sup>
        </m:sSup>
        <m:r>
          <m:rPr>
            <m:sty m:val="p"/>
          </m:rPr>
          <w:rPr>
            <w:rFonts w:ascii="Cambria Math" w:hAnsi="Cambria Math"/>
            <w:color w:val="FF0000"/>
            <w:sz w:val="24"/>
            <w:szCs w:val="24"/>
          </w:rPr>
          <m:t>=</m:t>
        </m:r>
        <m:r>
          <w:rPr>
            <w:rFonts w:ascii="Cambria Math" w:hAnsi="Cambria Math"/>
            <w:color w:val="FF0000"/>
            <w:sz w:val="24"/>
            <w:szCs w:val="24"/>
          </w:rPr>
          <m:t>c</m:t>
        </m:r>
      </m:oMath>
      <w:r w:rsidR="00261E94" w:rsidRPr="00975405">
        <w:rPr>
          <w:rFonts w:hint="eastAsia"/>
          <w:iCs/>
          <w:color w:val="FF0000"/>
          <w:sz w:val="24"/>
          <w:szCs w:val="24"/>
        </w:rPr>
        <w:t>。且每个关节</w:t>
      </w:r>
      <w:r w:rsidR="00261E94" w:rsidRPr="00975405">
        <w:rPr>
          <w:rFonts w:hint="eastAsia"/>
          <w:color w:val="FF0000"/>
          <w:sz w:val="24"/>
          <w:szCs w:val="24"/>
        </w:rPr>
        <w:t>预测</w:t>
      </w:r>
      <m:oMath>
        <m:sSup>
          <m:sSupPr>
            <m:ctrlPr>
              <w:rPr>
                <w:rFonts w:ascii="Cambria Math" w:hAnsi="Cambria Math"/>
                <w:color w:val="FF0000"/>
                <w:sz w:val="24"/>
                <w:szCs w:val="24"/>
              </w:rPr>
            </m:ctrlPr>
          </m:sSupPr>
          <m:e>
            <m:r>
              <w:rPr>
                <w:rFonts w:ascii="Cambria Math" w:hAnsi="Cambria Math"/>
                <w:color w:val="FF0000"/>
                <w:sz w:val="24"/>
                <w:szCs w:val="24"/>
              </w:rPr>
              <m:t>y</m:t>
            </m:r>
          </m:e>
          <m:sup>
            <m:d>
              <m:dPr>
                <m:ctrlPr>
                  <w:rPr>
                    <w:rFonts w:ascii="Cambria Math" w:hAnsi="Cambria Math"/>
                    <w:color w:val="FF0000"/>
                    <w:sz w:val="24"/>
                    <w:szCs w:val="24"/>
                  </w:rPr>
                </m:ctrlPr>
              </m:dPr>
              <m:e>
                <m:r>
                  <w:rPr>
                    <w:rFonts w:ascii="Cambria Math" w:hAnsi="Cambria Math"/>
                    <w:color w:val="FF0000"/>
                    <w:sz w:val="24"/>
                    <w:szCs w:val="24"/>
                  </w:rPr>
                  <m:t>i</m:t>
                </m:r>
              </m:e>
            </m:d>
          </m:sup>
        </m:sSup>
        <m:r>
          <m:rPr>
            <m:sty m:val="p"/>
          </m:rPr>
          <w:rPr>
            <w:rFonts w:ascii="Cambria Math" w:hAnsi="Cambria Math"/>
            <w:color w:val="FF0000"/>
            <w:sz w:val="24"/>
            <w:szCs w:val="24"/>
          </w:rPr>
          <m:t>=</m:t>
        </m:r>
        <m:r>
          <w:rPr>
            <w:rFonts w:ascii="Cambria Math" w:hAnsi="Cambria Math"/>
            <w:color w:val="FF0000"/>
            <w:sz w:val="24"/>
            <w:szCs w:val="24"/>
          </w:rPr>
          <m:t>c</m:t>
        </m:r>
      </m:oMath>
      <w:r w:rsidR="00261E94" w:rsidRPr="00975405">
        <w:rPr>
          <w:rFonts w:hint="eastAsia"/>
          <w:iCs/>
          <w:color w:val="FF0000"/>
          <w:sz w:val="24"/>
          <w:szCs w:val="24"/>
        </w:rPr>
        <w:t>的概率是独立的，</w:t>
      </w:r>
      <w:r w:rsidR="00261E94" w:rsidRPr="00975405">
        <w:rPr>
          <w:rFonts w:hint="eastAsia"/>
          <w:color w:val="FF0000"/>
          <w:sz w:val="24"/>
          <w:szCs w:val="24"/>
        </w:rPr>
        <w:t>分类标签</w:t>
      </w:r>
      <m:oMath>
        <m:sSup>
          <m:sSupPr>
            <m:ctrlPr>
              <w:rPr>
                <w:rFonts w:ascii="Cambria Math" w:hAnsi="Cambria Math"/>
                <w:color w:val="FF0000"/>
                <w:sz w:val="24"/>
                <w:szCs w:val="24"/>
              </w:rPr>
            </m:ctrlPr>
          </m:sSupPr>
          <m:e>
            <m:r>
              <w:rPr>
                <w:rFonts w:ascii="Cambria Math" w:hAnsi="Cambria Math"/>
                <w:color w:val="FF0000"/>
                <w:sz w:val="24"/>
                <w:szCs w:val="24"/>
              </w:rPr>
              <m:t>y</m:t>
            </m:r>
          </m:e>
          <m:sup>
            <m:d>
              <m:dPr>
                <m:ctrlPr>
                  <w:rPr>
                    <w:rFonts w:ascii="Cambria Math" w:hAnsi="Cambria Math"/>
                    <w:color w:val="FF0000"/>
                    <w:sz w:val="24"/>
                    <w:szCs w:val="24"/>
                  </w:rPr>
                </m:ctrlPr>
              </m:dPr>
              <m:e>
                <m:r>
                  <w:rPr>
                    <w:rFonts w:ascii="Cambria Math" w:hAnsi="Cambria Math"/>
                    <w:color w:val="FF0000"/>
                    <w:sz w:val="24"/>
                    <w:szCs w:val="24"/>
                  </w:rPr>
                  <m:t>i</m:t>
                </m:r>
              </m:e>
            </m:d>
          </m:sup>
        </m:sSup>
      </m:oMath>
      <w:r w:rsidR="00261E94" w:rsidRPr="00975405">
        <w:rPr>
          <w:rFonts w:hint="eastAsia"/>
          <w:color w:val="FF0000"/>
          <w:sz w:val="24"/>
          <w:szCs w:val="24"/>
        </w:rPr>
        <w:t>等于</w:t>
      </w:r>
      <w:r w:rsidR="00261E94" w:rsidRPr="00975405">
        <w:rPr>
          <w:rFonts w:hint="eastAsia"/>
          <w:color w:val="FF0000"/>
          <w:sz w:val="24"/>
          <w:szCs w:val="24"/>
        </w:rPr>
        <w:t>Action</w:t>
      </w:r>
      <w:r w:rsidR="00261E94" w:rsidRPr="00975405">
        <w:rPr>
          <w:color w:val="FF0000"/>
          <w:sz w:val="24"/>
          <w:szCs w:val="24"/>
        </w:rPr>
        <w:t xml:space="preserve">let </w:t>
      </w:r>
      <m:oMath>
        <m:r>
          <w:rPr>
            <w:rFonts w:ascii="Cambria Math" w:hAnsi="Cambria Math"/>
            <w:color w:val="FF0000"/>
            <w:sz w:val="24"/>
            <w:szCs w:val="24"/>
          </w:rPr>
          <m:t>S</m:t>
        </m:r>
      </m:oMath>
      <w:r w:rsidR="00261E94" w:rsidRPr="00975405">
        <w:rPr>
          <w:rFonts w:hint="eastAsia"/>
          <w:color w:val="FF0000"/>
          <w:sz w:val="24"/>
          <w:szCs w:val="24"/>
        </w:rPr>
        <w:t>中的样本</w:t>
      </w:r>
      <m:oMath>
        <m:sSup>
          <m:sSupPr>
            <m:ctrlPr>
              <w:rPr>
                <w:rFonts w:ascii="Cambria Math" w:hAnsi="Cambria Math"/>
                <w:color w:val="FF0000"/>
                <w:sz w:val="24"/>
                <w:szCs w:val="24"/>
              </w:rPr>
            </m:ctrlPr>
          </m:sSupPr>
          <m:e>
            <m:r>
              <w:rPr>
                <w:rFonts w:ascii="Cambria Math" w:hAnsi="Cambria Math"/>
                <w:color w:val="FF0000"/>
                <w:sz w:val="24"/>
                <w:szCs w:val="24"/>
              </w:rPr>
              <m:t>x</m:t>
            </m:r>
          </m:e>
          <m:sup>
            <m:d>
              <m:dPr>
                <m:ctrlPr>
                  <w:rPr>
                    <w:rFonts w:ascii="Cambria Math" w:hAnsi="Cambria Math"/>
                    <w:color w:val="FF0000"/>
                    <w:sz w:val="24"/>
                    <w:szCs w:val="24"/>
                  </w:rPr>
                </m:ctrlPr>
              </m:dPr>
              <m:e>
                <m:r>
                  <w:rPr>
                    <w:rFonts w:ascii="Cambria Math" w:hAnsi="Cambria Math"/>
                    <w:color w:val="FF0000"/>
                    <w:sz w:val="24"/>
                    <w:szCs w:val="24"/>
                  </w:rPr>
                  <m:t>i</m:t>
                </m:r>
              </m:e>
            </m:d>
          </m:sup>
        </m:sSup>
      </m:oMath>
      <w:r w:rsidR="00261E94" w:rsidRPr="00975405">
        <w:rPr>
          <w:rFonts w:hint="eastAsia"/>
          <w:color w:val="FF0000"/>
          <w:sz w:val="24"/>
          <w:szCs w:val="24"/>
        </w:rPr>
        <w:t>的动作分类</w:t>
      </w:r>
      <m:oMath>
        <m:r>
          <w:rPr>
            <w:rFonts w:ascii="Cambria Math" w:hAnsi="Cambria Math"/>
            <w:color w:val="FF0000"/>
            <w:sz w:val="24"/>
            <w:szCs w:val="24"/>
          </w:rPr>
          <m:t>c</m:t>
        </m:r>
      </m:oMath>
      <w:r w:rsidR="00261E94" w:rsidRPr="00975405">
        <w:rPr>
          <w:rFonts w:hint="eastAsia"/>
          <w:iCs/>
          <w:color w:val="FF0000"/>
          <w:sz w:val="24"/>
          <w:szCs w:val="24"/>
        </w:rPr>
        <w:t>的概率为：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34029" w:rsidRPr="002062B9" w14:paraId="01153D64" w14:textId="77777777" w:rsidTr="003F172D">
        <w:tc>
          <w:tcPr>
            <w:tcW w:w="269" w:type="pct"/>
            <w:vAlign w:val="center"/>
          </w:tcPr>
          <w:p w14:paraId="683A7CCD" w14:textId="77777777" w:rsidR="00434029" w:rsidRPr="0000139C" w:rsidRDefault="00434029" w:rsidP="00434029">
            <w:pPr>
              <w:jc w:val="center"/>
              <w:rPr>
                <w:rFonts w:ascii="Times New Roman" w:hAnsi="Times New Roman"/>
                <w:sz w:val="24"/>
                <w:szCs w:val="24"/>
              </w:rPr>
            </w:pPr>
          </w:p>
        </w:tc>
        <w:tc>
          <w:tcPr>
            <w:tcW w:w="4462" w:type="pct"/>
            <w:vAlign w:val="center"/>
          </w:tcPr>
          <w:p w14:paraId="26D2B731" w14:textId="60EC3891" w:rsidR="00434029" w:rsidRPr="00434029" w:rsidRDefault="00576FEF" w:rsidP="00434029">
            <w:pPr>
              <w:ind w:firstLineChars="200" w:firstLine="480"/>
              <w:rPr>
                <w:color w:val="FF0000"/>
                <w:sz w:val="24"/>
                <w:szCs w:val="24"/>
              </w:rPr>
            </w:pPr>
            <m:oMathPara>
              <m:oMath>
                <m:sSub>
                  <m:sSubPr>
                    <m:ctrlPr>
                      <w:rPr>
                        <w:rFonts w:ascii="Cambria Math" w:hAnsi="Cambria Math"/>
                        <w:i/>
                        <w:color w:val="FF0000"/>
                        <w:sz w:val="24"/>
                        <w:szCs w:val="24"/>
                      </w:rPr>
                    </m:ctrlPr>
                  </m:sSubPr>
                  <m:e>
                    <m:r>
                      <w:rPr>
                        <w:rFonts w:ascii="Cambria Math" w:hAnsi="Cambria Math" w:hint="eastAsia"/>
                        <w:color w:val="FF0000"/>
                        <w:sz w:val="24"/>
                        <w:szCs w:val="24"/>
                      </w:rPr>
                      <m:t>P</m:t>
                    </m:r>
                    <m:ctrlPr>
                      <w:rPr>
                        <w:rFonts w:ascii="Cambria Math" w:hAnsi="Cambria Math" w:hint="eastAsia"/>
                        <w:i/>
                        <w:color w:val="FF0000"/>
                        <w:sz w:val="24"/>
                        <w:szCs w:val="24"/>
                      </w:rPr>
                    </m:ctrlPr>
                  </m:e>
                  <m:sub>
                    <m:r>
                      <w:rPr>
                        <w:rFonts w:ascii="Cambria Math" w:hAnsi="Cambria Math"/>
                        <w:color w:val="FF0000"/>
                        <w:sz w:val="24"/>
                        <w:szCs w:val="24"/>
                      </w:rPr>
                      <m:t>S</m:t>
                    </m:r>
                  </m:sub>
                </m:sSub>
                <m:d>
                  <m:dPr>
                    <m:ctrlPr>
                      <w:rPr>
                        <w:rFonts w:ascii="Cambria Math" w:hAnsi="Cambria Math"/>
                        <w:i/>
                        <w:color w:val="FF0000"/>
                        <w:sz w:val="24"/>
                        <w:szCs w:val="24"/>
                      </w:rPr>
                    </m:ctrlPr>
                  </m:dPr>
                  <m:e>
                    <m:sSup>
                      <m:sSupPr>
                        <m:ctrlPr>
                          <w:rPr>
                            <w:rFonts w:ascii="Cambria Math" w:hAnsi="Cambria Math"/>
                            <w:color w:val="FF0000"/>
                            <w:sz w:val="24"/>
                            <w:szCs w:val="24"/>
                          </w:rPr>
                        </m:ctrlPr>
                      </m:sSupPr>
                      <m:e>
                        <m:r>
                          <w:rPr>
                            <w:rFonts w:ascii="Cambria Math" w:hAnsi="Cambria Math"/>
                            <w:color w:val="FF0000"/>
                            <w:sz w:val="24"/>
                            <w:szCs w:val="24"/>
                          </w:rPr>
                          <m:t>y</m:t>
                        </m:r>
                      </m:e>
                      <m:sup>
                        <m:d>
                          <m:dPr>
                            <m:ctrlPr>
                              <w:rPr>
                                <w:rFonts w:ascii="Cambria Math" w:hAnsi="Cambria Math"/>
                                <w:color w:val="FF0000"/>
                                <w:sz w:val="24"/>
                                <w:szCs w:val="24"/>
                              </w:rPr>
                            </m:ctrlPr>
                          </m:dPr>
                          <m:e>
                            <m:r>
                              <w:rPr>
                                <w:rFonts w:ascii="Cambria Math" w:hAnsi="Cambria Math"/>
                                <w:color w:val="FF0000"/>
                                <w:sz w:val="24"/>
                                <w:szCs w:val="24"/>
                              </w:rPr>
                              <m:t>i</m:t>
                            </m:r>
                          </m:e>
                        </m:d>
                      </m:sup>
                    </m:sSup>
                    <m:r>
                      <w:rPr>
                        <w:rFonts w:ascii="Cambria Math" w:hAnsi="Cambria Math"/>
                        <w:color w:val="FF0000"/>
                        <w:sz w:val="24"/>
                        <w:szCs w:val="24"/>
                      </w:rPr>
                      <m:t>=c</m:t>
                    </m:r>
                  </m:e>
                  <m:e>
                    <m:sSup>
                      <m:sSupPr>
                        <m:ctrlPr>
                          <w:rPr>
                            <w:rFonts w:ascii="Cambria Math" w:hAnsi="Cambria Math"/>
                            <w:color w:val="FF0000"/>
                            <w:sz w:val="24"/>
                            <w:szCs w:val="24"/>
                          </w:rPr>
                        </m:ctrlPr>
                      </m:sSupPr>
                      <m:e>
                        <m:r>
                          <w:rPr>
                            <w:rFonts w:ascii="Cambria Math" w:hAnsi="Cambria Math"/>
                            <w:color w:val="FF0000"/>
                            <w:sz w:val="24"/>
                            <w:szCs w:val="24"/>
                          </w:rPr>
                          <m:t>x</m:t>
                        </m:r>
                      </m:e>
                      <m:sup>
                        <m:d>
                          <m:dPr>
                            <m:ctrlPr>
                              <w:rPr>
                                <w:rFonts w:ascii="Cambria Math" w:hAnsi="Cambria Math"/>
                                <w:color w:val="FF0000"/>
                                <w:sz w:val="24"/>
                                <w:szCs w:val="24"/>
                              </w:rPr>
                            </m:ctrlPr>
                          </m:dPr>
                          <m:e>
                            <m:r>
                              <w:rPr>
                                <w:rFonts w:ascii="Cambria Math" w:hAnsi="Cambria Math"/>
                                <w:color w:val="FF0000"/>
                                <w:sz w:val="24"/>
                                <w:szCs w:val="24"/>
                              </w:rPr>
                              <m:t>i</m:t>
                            </m:r>
                          </m:e>
                        </m:d>
                      </m:sup>
                    </m:sSup>
                  </m:e>
                </m:d>
                <m:r>
                  <w:rPr>
                    <w:rFonts w:ascii="Cambria Math" w:hAnsi="Cambria Math"/>
                    <w:color w:val="FF0000"/>
                    <w:sz w:val="24"/>
                    <w:szCs w:val="24"/>
                  </w:rPr>
                  <m:t>=</m:t>
                </m:r>
                <m:nary>
                  <m:naryPr>
                    <m:chr m:val="∏"/>
                    <m:limLoc m:val="undOvr"/>
                    <m:supHide m:val="1"/>
                    <m:ctrlPr>
                      <w:rPr>
                        <w:rFonts w:ascii="Cambria Math" w:hAnsi="Cambria Math"/>
                        <w:color w:val="FF0000"/>
                        <w:sz w:val="24"/>
                        <w:szCs w:val="24"/>
                      </w:rPr>
                    </m:ctrlPr>
                  </m:naryPr>
                  <m:sub>
                    <m:r>
                      <w:rPr>
                        <w:rFonts w:ascii="Cambria Math" w:hAnsi="Cambria Math"/>
                        <w:color w:val="FF0000"/>
                        <w:sz w:val="24"/>
                        <w:szCs w:val="24"/>
                      </w:rPr>
                      <m:t>j∈S</m:t>
                    </m:r>
                  </m:sub>
                  <m:sup/>
                  <m:e>
                    <m:sSub>
                      <m:sSubPr>
                        <m:ctrlPr>
                          <w:rPr>
                            <w:rFonts w:ascii="Cambria Math" w:hAnsi="Cambria Math"/>
                            <w:i/>
                            <w:color w:val="FF0000"/>
                            <w:sz w:val="24"/>
                            <w:szCs w:val="24"/>
                          </w:rPr>
                        </m:ctrlPr>
                      </m:sSubPr>
                      <m:e>
                        <m:r>
                          <w:rPr>
                            <w:rFonts w:ascii="Cambria Math" w:hAnsi="Cambria Math"/>
                            <w:color w:val="FF0000"/>
                            <w:sz w:val="24"/>
                            <w:szCs w:val="24"/>
                          </w:rPr>
                          <m:t>P</m:t>
                        </m:r>
                      </m:e>
                      <m:sub>
                        <m:r>
                          <w:rPr>
                            <w:rFonts w:ascii="Cambria Math" w:hAnsi="Cambria Math"/>
                            <w:color w:val="FF0000"/>
                            <w:sz w:val="24"/>
                            <w:szCs w:val="24"/>
                          </w:rPr>
                          <m:t>j</m:t>
                        </m:r>
                      </m:sub>
                    </m:sSub>
                    <m:r>
                      <w:rPr>
                        <w:rFonts w:ascii="Cambria Math" w:hAnsi="Cambria Math"/>
                        <w:color w:val="FF0000"/>
                        <w:sz w:val="24"/>
                        <w:szCs w:val="24"/>
                      </w:rPr>
                      <m:t>(</m:t>
                    </m:r>
                  </m:e>
                </m:nary>
                <m:sSup>
                  <m:sSupPr>
                    <m:ctrlPr>
                      <w:rPr>
                        <w:rFonts w:ascii="Cambria Math" w:hAnsi="Cambria Math"/>
                        <w:color w:val="FF0000"/>
                        <w:sz w:val="24"/>
                        <w:szCs w:val="24"/>
                      </w:rPr>
                    </m:ctrlPr>
                  </m:sSupPr>
                  <m:e>
                    <m:r>
                      <w:rPr>
                        <w:rFonts w:ascii="Cambria Math" w:hAnsi="Cambria Math"/>
                        <w:color w:val="FF0000"/>
                        <w:sz w:val="24"/>
                        <w:szCs w:val="24"/>
                      </w:rPr>
                      <m:t>y</m:t>
                    </m:r>
                  </m:e>
                  <m:sup>
                    <m:d>
                      <m:dPr>
                        <m:ctrlPr>
                          <w:rPr>
                            <w:rFonts w:ascii="Cambria Math" w:hAnsi="Cambria Math"/>
                            <w:color w:val="FF0000"/>
                            <w:sz w:val="24"/>
                            <w:szCs w:val="24"/>
                          </w:rPr>
                        </m:ctrlPr>
                      </m:dPr>
                      <m:e>
                        <m:r>
                          <w:rPr>
                            <w:rFonts w:ascii="Cambria Math" w:hAnsi="Cambria Math"/>
                            <w:color w:val="FF0000"/>
                            <w:sz w:val="24"/>
                            <w:szCs w:val="24"/>
                          </w:rPr>
                          <m:t>i</m:t>
                        </m:r>
                      </m:e>
                    </m:d>
                  </m:sup>
                </m:sSup>
                <m:r>
                  <w:rPr>
                    <w:rFonts w:ascii="Cambria Math" w:hAnsi="Cambria Math"/>
                    <w:color w:val="FF0000"/>
                    <w:sz w:val="24"/>
                    <w:szCs w:val="24"/>
                  </w:rPr>
                  <m:t>=c|</m:t>
                </m:r>
                <m:sSup>
                  <m:sSupPr>
                    <m:ctrlPr>
                      <w:rPr>
                        <w:rFonts w:ascii="Cambria Math" w:hAnsi="Cambria Math"/>
                        <w:color w:val="FF0000"/>
                        <w:sz w:val="24"/>
                        <w:szCs w:val="24"/>
                      </w:rPr>
                    </m:ctrlPr>
                  </m:sSupPr>
                  <m:e>
                    <m:r>
                      <w:rPr>
                        <w:rFonts w:ascii="Cambria Math" w:hAnsi="Cambria Math"/>
                        <w:color w:val="FF0000"/>
                        <w:sz w:val="24"/>
                        <w:szCs w:val="24"/>
                      </w:rPr>
                      <m:t>x</m:t>
                    </m:r>
                  </m:e>
                  <m:sup>
                    <m:d>
                      <m:dPr>
                        <m:ctrlPr>
                          <w:rPr>
                            <w:rFonts w:ascii="Cambria Math" w:hAnsi="Cambria Math"/>
                            <w:color w:val="FF0000"/>
                            <w:sz w:val="24"/>
                            <w:szCs w:val="24"/>
                          </w:rPr>
                        </m:ctrlPr>
                      </m:dPr>
                      <m:e>
                        <m:r>
                          <w:rPr>
                            <w:rFonts w:ascii="Cambria Math" w:hAnsi="Cambria Math"/>
                            <w:color w:val="FF0000"/>
                            <w:sz w:val="24"/>
                            <w:szCs w:val="24"/>
                          </w:rPr>
                          <m:t>i</m:t>
                        </m:r>
                      </m:e>
                    </m:d>
                  </m:sup>
                </m:sSup>
                <m:r>
                  <w:rPr>
                    <w:rFonts w:ascii="Cambria Math" w:hAnsi="Cambria Math"/>
                    <w:color w:val="FF0000"/>
                    <w:sz w:val="24"/>
                    <w:szCs w:val="24"/>
                  </w:rPr>
                  <m:t>)</m:t>
                </m:r>
              </m:oMath>
            </m:oMathPara>
          </w:p>
        </w:tc>
        <w:tc>
          <w:tcPr>
            <w:tcW w:w="320" w:type="pct"/>
            <w:vAlign w:val="center"/>
          </w:tcPr>
          <w:p w14:paraId="7CCA89CB" w14:textId="77777777" w:rsidR="00434029" w:rsidRPr="002062B9" w:rsidRDefault="00434029" w:rsidP="00434029">
            <w:pPr>
              <w:pStyle w:val="afb"/>
              <w:numPr>
                <w:ilvl w:val="0"/>
                <w:numId w:val="37"/>
              </w:numPr>
              <w:ind w:right="600" w:firstLineChars="0"/>
              <w:jc w:val="right"/>
              <w:rPr>
                <w:sz w:val="24"/>
                <w:szCs w:val="24"/>
              </w:rPr>
            </w:pPr>
          </w:p>
        </w:tc>
      </w:tr>
    </w:tbl>
    <w:p w14:paraId="78CB0438" w14:textId="2DB8F3B3" w:rsidR="00C04D95" w:rsidRDefault="00C04D95" w:rsidP="00261E94">
      <w:pPr>
        <w:ind w:firstLineChars="200" w:firstLine="480"/>
        <w:rPr>
          <w:sz w:val="24"/>
          <w:szCs w:val="24"/>
        </w:rPr>
      </w:pPr>
      <w:r w:rsidRPr="00975405">
        <w:rPr>
          <w:rFonts w:hint="eastAsia"/>
          <w:color w:val="FF0000"/>
          <w:sz w:val="24"/>
          <w:szCs w:val="24"/>
        </w:rPr>
        <w:t>将</w:t>
      </w:r>
      <m:oMath>
        <m:sSub>
          <m:sSubPr>
            <m:ctrlPr>
              <w:rPr>
                <w:rFonts w:ascii="Cambria Math" w:hAnsi="Cambria Math"/>
                <w:i/>
                <w:color w:val="FF0000"/>
                <w:sz w:val="24"/>
                <w:szCs w:val="24"/>
              </w:rPr>
            </m:ctrlPr>
          </m:sSubPr>
          <m:e>
            <m:r>
              <w:rPr>
                <w:rFonts w:ascii="Cambria Math" w:hAnsi="Cambria Math"/>
                <w:color w:val="FF0000"/>
                <w:sz w:val="24"/>
                <w:szCs w:val="24"/>
              </w:rPr>
              <m:t>χ</m:t>
            </m:r>
          </m:e>
          <m:sub>
            <m:r>
              <w:rPr>
                <w:rFonts w:ascii="Cambria Math" w:hAnsi="Cambria Math"/>
                <w:color w:val="FF0000"/>
                <w:sz w:val="24"/>
                <w:szCs w:val="24"/>
              </w:rPr>
              <m:t>c</m:t>
            </m:r>
          </m:sub>
        </m:sSub>
      </m:oMath>
      <w:r w:rsidRPr="00975405">
        <w:rPr>
          <w:rFonts w:hint="eastAsia"/>
          <w:color w:val="FF0000"/>
          <w:sz w:val="24"/>
          <w:szCs w:val="24"/>
        </w:rPr>
        <w:t>定义为具有类标签</w:t>
      </w:r>
      <m:oMath>
        <m:r>
          <w:rPr>
            <w:rFonts w:ascii="Cambria Math" w:hAnsi="Cambria Math"/>
            <w:color w:val="FF0000"/>
            <w:sz w:val="24"/>
            <w:szCs w:val="24"/>
          </w:rPr>
          <m:t>c</m:t>
        </m:r>
      </m:oMath>
      <w:r w:rsidRPr="00975405">
        <w:rPr>
          <w:rFonts w:hint="eastAsia"/>
          <w:color w:val="FF0000"/>
          <w:sz w:val="24"/>
          <w:szCs w:val="24"/>
        </w:rPr>
        <w:t>：</w:t>
      </w:r>
      <m:oMath>
        <m:r>
          <w:rPr>
            <w:rFonts w:ascii="Cambria Math" w:hAnsi="Cambria Math"/>
            <w:color w:val="FF0000"/>
            <w:sz w:val="24"/>
            <w:szCs w:val="24"/>
          </w:rPr>
          <m:t>{i:</m:t>
        </m:r>
        <m:sSup>
          <m:sSupPr>
            <m:ctrlPr>
              <w:rPr>
                <w:rFonts w:ascii="Cambria Math" w:hAnsi="Cambria Math"/>
                <w:i/>
                <w:color w:val="FF0000"/>
                <w:sz w:val="24"/>
                <w:szCs w:val="24"/>
              </w:rPr>
            </m:ctrlPr>
          </m:sSupPr>
          <m:e>
            <m:r>
              <w:rPr>
                <w:rFonts w:ascii="Cambria Math" w:hAnsi="Cambria Math"/>
                <w:color w:val="FF0000"/>
                <w:sz w:val="24"/>
                <w:szCs w:val="24"/>
              </w:rPr>
              <m:t>t</m:t>
            </m:r>
          </m:e>
          <m:sup>
            <m:d>
              <m:dPr>
                <m:ctrlPr>
                  <w:rPr>
                    <w:rFonts w:ascii="Cambria Math" w:hAnsi="Cambria Math"/>
                    <w:i/>
                    <w:color w:val="FF0000"/>
                    <w:sz w:val="24"/>
                    <w:szCs w:val="24"/>
                  </w:rPr>
                </m:ctrlPr>
              </m:dPr>
              <m:e>
                <m:r>
                  <w:rPr>
                    <w:rFonts w:ascii="Cambria Math" w:hAnsi="Cambria Math"/>
                    <w:color w:val="FF0000"/>
                    <w:sz w:val="24"/>
                    <w:szCs w:val="24"/>
                  </w:rPr>
                  <m:t>i</m:t>
                </m:r>
              </m:e>
            </m:d>
          </m:sup>
        </m:sSup>
        <m:r>
          <w:rPr>
            <w:rFonts w:ascii="Cambria Math" w:hAnsi="Cambria Math"/>
            <w:color w:val="FF0000"/>
            <w:sz w:val="24"/>
            <w:szCs w:val="24"/>
          </w:rPr>
          <m:t>=c}</m:t>
        </m:r>
      </m:oMath>
      <w:r w:rsidRPr="00975405">
        <w:rPr>
          <w:rFonts w:hint="eastAsia"/>
          <w:color w:val="FF0000"/>
          <w:sz w:val="24"/>
          <w:szCs w:val="24"/>
        </w:rPr>
        <w:t>的训练集合。</w:t>
      </w:r>
      <w:r>
        <w:rPr>
          <w:rFonts w:hint="eastAsia"/>
          <w:sz w:val="24"/>
          <w:szCs w:val="24"/>
        </w:rPr>
        <w:t>对于</w:t>
      </w:r>
      <w:r w:rsidRPr="00C04D95">
        <w:rPr>
          <w:rFonts w:hint="eastAsia"/>
          <w:sz w:val="24"/>
          <w:szCs w:val="24"/>
        </w:rPr>
        <w:t>有判别力的</w:t>
      </w:r>
      <w:r w:rsidRPr="00C04D95">
        <w:rPr>
          <w:rFonts w:hint="eastAsia"/>
          <w:sz w:val="24"/>
          <w:szCs w:val="24"/>
        </w:rPr>
        <w:t>Actionlet</w:t>
      </w:r>
      <w:r>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oMath>
      <w:r>
        <w:rPr>
          <w:rFonts w:hint="eastAsia"/>
          <w:sz w:val="24"/>
          <w:szCs w:val="24"/>
        </w:rPr>
        <w:t>中的样本应该有较大的</w:t>
      </w:r>
      <m:oMath>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S</m:t>
            </m:r>
          </m:sub>
        </m:sSub>
        <m:d>
          <m:dPr>
            <m:ctrlPr>
              <w:rPr>
                <w:rFonts w:ascii="Cambria Math" w:hAnsi="Cambria Math"/>
                <w:i/>
                <w:sz w:val="24"/>
                <w:szCs w:val="24"/>
              </w:rPr>
            </m:ctrlPr>
          </m:dPr>
          <m:e>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e>
          <m:e>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e>
        </m:d>
      </m:oMath>
      <w:r>
        <w:rPr>
          <w:rFonts w:hint="eastAsia"/>
          <w:sz w:val="24"/>
          <w:szCs w:val="24"/>
        </w:rPr>
        <w:t>，不属于</w:t>
      </w:r>
      <m:oMath>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oMath>
      <w:r>
        <w:rPr>
          <w:rFonts w:hint="eastAsia"/>
          <w:sz w:val="24"/>
          <w:szCs w:val="24"/>
        </w:rPr>
        <w:t>的样本则较小。</w:t>
      </w:r>
    </w:p>
    <w:p w14:paraId="6CC64F5D" w14:textId="3E670073" w:rsidR="008F3BDC" w:rsidRDefault="008F3BDC" w:rsidP="008F3BDC">
      <w:pPr>
        <w:ind w:firstLineChars="200" w:firstLine="480"/>
        <w:rPr>
          <w:sz w:val="24"/>
          <w:szCs w:val="24"/>
        </w:rPr>
      </w:pPr>
      <w:r>
        <w:rPr>
          <w:rFonts w:hint="eastAsia"/>
          <w:sz w:val="24"/>
          <w:szCs w:val="24"/>
        </w:rPr>
        <w:t>将</w:t>
      </w:r>
      <w:r>
        <w:rPr>
          <w:rFonts w:hint="eastAsia"/>
          <w:sz w:val="24"/>
          <w:szCs w:val="24"/>
        </w:rPr>
        <w:t>Actionlet</w:t>
      </w:r>
      <w:r>
        <w:rPr>
          <w:sz w:val="24"/>
          <w:szCs w:val="24"/>
        </w:rPr>
        <w:t xml:space="preserve"> </w:t>
      </w:r>
      <m:oMath>
        <m:r>
          <w:rPr>
            <w:rFonts w:ascii="Cambria Math" w:hAnsi="Cambria Math"/>
            <w:sz w:val="24"/>
            <w:szCs w:val="24"/>
          </w:rPr>
          <m:t>S</m:t>
        </m:r>
      </m:oMath>
      <w:r>
        <w:rPr>
          <w:rFonts w:hint="eastAsia"/>
          <w:sz w:val="24"/>
          <w:szCs w:val="24"/>
        </w:rPr>
        <w:t>置信评分定义为</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434029" w:rsidRPr="002062B9" w14:paraId="5F521894" w14:textId="77777777" w:rsidTr="003F172D">
        <w:tc>
          <w:tcPr>
            <w:tcW w:w="267" w:type="pct"/>
            <w:vAlign w:val="center"/>
          </w:tcPr>
          <w:p w14:paraId="6D5AFEA8" w14:textId="77777777" w:rsidR="00434029" w:rsidRPr="0000139C" w:rsidRDefault="00434029" w:rsidP="00434029">
            <w:pPr>
              <w:jc w:val="center"/>
              <w:rPr>
                <w:rFonts w:ascii="Times New Roman" w:hAnsi="Times New Roman"/>
                <w:sz w:val="24"/>
                <w:szCs w:val="24"/>
              </w:rPr>
            </w:pPr>
          </w:p>
        </w:tc>
        <w:tc>
          <w:tcPr>
            <w:tcW w:w="4411" w:type="pct"/>
            <w:vAlign w:val="center"/>
          </w:tcPr>
          <w:p w14:paraId="56E8685E" w14:textId="3D7EA6FA" w:rsidR="00434029" w:rsidRPr="00434029" w:rsidRDefault="00576FEF" w:rsidP="00434029">
            <w:pPr>
              <w:ind w:firstLineChars="200" w:firstLine="480"/>
              <w:rPr>
                <w:sz w:val="24"/>
                <w:szCs w:val="24"/>
              </w:rPr>
            </w:pPr>
            <m:oMathPara>
              <m:oMath>
                <m:sSub>
                  <m:sSubPr>
                    <m:ctrlPr>
                      <w:rPr>
                        <w:rFonts w:ascii="Cambria Math" w:hAnsi="Cambria Math"/>
                        <w:i/>
                        <w:sz w:val="24"/>
                        <w:szCs w:val="24"/>
                      </w:rPr>
                    </m:ctrlPr>
                  </m:sSubPr>
                  <m:e>
                    <m:r>
                      <m:rPr>
                        <m:nor/>
                      </m:rPr>
                      <w:rPr>
                        <w:rFonts w:ascii="Cambria Math" w:hAnsi="Cambria Math"/>
                        <w:sz w:val="24"/>
                        <w:szCs w:val="24"/>
                      </w:rPr>
                      <m:t>Conf</m:t>
                    </m:r>
                  </m:e>
                  <m:sub>
                    <m:r>
                      <w:rPr>
                        <w:rFonts w:ascii="Cambria Math" w:hAnsi="Cambria Math"/>
                        <w:sz w:val="24"/>
                        <w:szCs w:val="24"/>
                      </w:rPr>
                      <m:t>S</m:t>
                    </m:r>
                  </m:sub>
                </m:sSub>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lim>
                    </m:limLow>
                  </m:fName>
                  <m:e>
                    <m:func>
                      <m:funcPr>
                        <m:ctrlPr>
                          <w:rPr>
                            <w:rFonts w:ascii="Cambria Math" w:hAnsi="Cambria Math"/>
                            <w:i/>
                            <w:sz w:val="24"/>
                            <w:szCs w:val="24"/>
                          </w:rPr>
                        </m:ctrlPr>
                      </m:funcPr>
                      <m:fName>
                        <m:r>
                          <m:rPr>
                            <m:sty m:val="p"/>
                          </m:rPr>
                          <w:rPr>
                            <w:rFonts w:ascii="Cambria Math" w:hAnsi="Cambria Math"/>
                            <w:sz w:val="24"/>
                            <w:szCs w:val="24"/>
                          </w:rPr>
                          <m:t>log</m:t>
                        </m:r>
                      </m:fName>
                      <m:e>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S</m:t>
                            </m:r>
                          </m:sub>
                        </m:sSub>
                        <m:d>
                          <m:dPr>
                            <m:ctrlPr>
                              <w:rPr>
                                <w:rFonts w:ascii="Cambria Math" w:hAnsi="Cambria Math"/>
                                <w:i/>
                                <w:sz w:val="24"/>
                                <w:szCs w:val="24"/>
                              </w:rPr>
                            </m:ctrlPr>
                          </m:dPr>
                          <m:e>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e>
                          <m:e>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e>
                        </m:d>
                      </m:e>
                    </m:func>
                  </m:e>
                </m:func>
                <m:r>
                  <w:rPr>
                    <w:rFonts w:ascii="Cambria Math" w:hAnsi="Cambria Math"/>
                    <w:sz w:val="24"/>
                    <w:szCs w:val="24"/>
                  </w:rPr>
                  <m:t xml:space="preserve"> </m:t>
                </m:r>
              </m:oMath>
            </m:oMathPara>
          </w:p>
        </w:tc>
        <w:tc>
          <w:tcPr>
            <w:tcW w:w="321" w:type="pct"/>
            <w:vAlign w:val="center"/>
          </w:tcPr>
          <w:p w14:paraId="2CF8C95F" w14:textId="77777777" w:rsidR="00434029" w:rsidRPr="002062B9" w:rsidRDefault="00434029" w:rsidP="003F172D">
            <w:pPr>
              <w:pStyle w:val="afb"/>
              <w:numPr>
                <w:ilvl w:val="0"/>
                <w:numId w:val="37"/>
              </w:numPr>
              <w:ind w:right="600" w:firstLineChars="0"/>
              <w:jc w:val="both"/>
              <w:rPr>
                <w:sz w:val="24"/>
                <w:szCs w:val="24"/>
              </w:rPr>
            </w:pPr>
          </w:p>
        </w:tc>
      </w:tr>
    </w:tbl>
    <w:p w14:paraId="50C5FE66" w14:textId="7FDDF2B0" w:rsidR="008F3BDC" w:rsidRDefault="008F3BDC" w:rsidP="008F3BDC">
      <w:pPr>
        <w:ind w:firstLineChars="200" w:firstLine="480"/>
        <w:rPr>
          <w:sz w:val="24"/>
          <w:szCs w:val="24"/>
        </w:rPr>
      </w:pPr>
      <w:r>
        <w:rPr>
          <w:rFonts w:hint="eastAsia"/>
          <w:sz w:val="24"/>
          <w:szCs w:val="24"/>
        </w:rPr>
        <w:t>Actionlet</w:t>
      </w:r>
      <w:r>
        <w:rPr>
          <w:sz w:val="24"/>
          <w:szCs w:val="24"/>
        </w:rPr>
        <w:t xml:space="preserve"> </w:t>
      </w:r>
      <m:oMath>
        <m:r>
          <w:rPr>
            <w:rFonts w:ascii="Cambria Math" w:hAnsi="Cambria Math"/>
            <w:sz w:val="24"/>
            <w:szCs w:val="24"/>
          </w:rPr>
          <m:t>S</m:t>
        </m:r>
      </m:oMath>
      <w:r w:rsidR="00013D96" w:rsidRPr="00013D96">
        <w:rPr>
          <w:rFonts w:hint="eastAsia"/>
          <w:sz w:val="24"/>
          <w:szCs w:val="24"/>
        </w:rPr>
        <w:t>歧义</w:t>
      </w:r>
      <w:r>
        <w:rPr>
          <w:rFonts w:hint="eastAsia"/>
          <w:sz w:val="24"/>
          <w:szCs w:val="24"/>
        </w:rPr>
        <w:t>评分</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3F172D" w:rsidRPr="002062B9" w14:paraId="2DCF2134" w14:textId="77777777" w:rsidTr="006C42F5">
        <w:tc>
          <w:tcPr>
            <w:tcW w:w="267" w:type="pct"/>
            <w:vAlign w:val="center"/>
          </w:tcPr>
          <w:p w14:paraId="6298BB8C" w14:textId="77777777" w:rsidR="003F172D" w:rsidRPr="0000139C" w:rsidRDefault="003F172D" w:rsidP="006C42F5">
            <w:pPr>
              <w:jc w:val="center"/>
              <w:rPr>
                <w:rFonts w:ascii="Times New Roman" w:hAnsi="Times New Roman"/>
                <w:sz w:val="24"/>
                <w:szCs w:val="24"/>
              </w:rPr>
            </w:pPr>
          </w:p>
        </w:tc>
        <w:tc>
          <w:tcPr>
            <w:tcW w:w="4411" w:type="pct"/>
            <w:vAlign w:val="center"/>
          </w:tcPr>
          <w:p w14:paraId="185FCD71" w14:textId="4A84598C" w:rsidR="003F172D" w:rsidRPr="00434029" w:rsidRDefault="00576FEF" w:rsidP="003F172D">
            <w:pPr>
              <w:ind w:firstLineChars="200" w:firstLine="480"/>
              <w:rPr>
                <w:sz w:val="24"/>
                <w:szCs w:val="24"/>
              </w:rPr>
            </w:pPr>
            <m:oMathPara>
              <m:oMath>
                <m:sSub>
                  <m:sSubPr>
                    <m:ctrlPr>
                      <w:rPr>
                        <w:rFonts w:ascii="Cambria Math" w:hAnsi="Cambria Math"/>
                        <w:i/>
                        <w:sz w:val="24"/>
                        <w:szCs w:val="24"/>
                      </w:rPr>
                    </m:ctrlPr>
                  </m:sSubPr>
                  <m:e>
                    <m:r>
                      <m:rPr>
                        <m:nor/>
                      </m:rPr>
                      <w:rPr>
                        <w:rFonts w:ascii="Cambria Math" w:hAnsi="Cambria Math"/>
                        <w:sz w:val="24"/>
                        <w:szCs w:val="24"/>
                      </w:rPr>
                      <m:t>Amb</m:t>
                    </m:r>
                  </m:e>
                  <m:sub>
                    <m:r>
                      <w:rPr>
                        <w:rFonts w:ascii="Cambria Math" w:hAnsi="Cambria Math"/>
                        <w:sz w:val="24"/>
                        <w:szCs w:val="24"/>
                      </w:rPr>
                      <m:t>S</m:t>
                    </m:r>
                  </m:sub>
                </m:sSub>
                <m:r>
                  <w:rPr>
                    <w:rFonts w:ascii="Cambria Math" w:hAnsi="Cambria Math"/>
                    <w:sz w:val="24"/>
                    <w:szCs w:val="24"/>
                  </w:rPr>
                  <m:t>=</m:t>
                </m:r>
                <m:f>
                  <m:fPr>
                    <m:ctrlPr>
                      <w:rPr>
                        <w:rFonts w:ascii="Cambria Math" w:hAnsi="Cambria Math"/>
                        <w:i/>
                        <w:sz w:val="24"/>
                        <w:szCs w:val="24"/>
                      </w:rPr>
                    </m:ctrlPr>
                  </m:fPr>
                  <m:num>
                    <m:nary>
                      <m:naryPr>
                        <m:chr m:val="∑"/>
                        <m:limLoc m:val="subSup"/>
                        <m:supHide m:val="1"/>
                        <m:ctrlPr>
                          <w:rPr>
                            <w:rFonts w:ascii="Cambria Math" w:hAnsi="Cambria Math"/>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sub>
                      <m:sup/>
                      <m:e>
                        <m:func>
                          <m:funcPr>
                            <m:ctrlPr>
                              <w:rPr>
                                <w:rFonts w:ascii="Cambria Math" w:hAnsi="Cambria Math"/>
                                <w:i/>
                                <w:sz w:val="24"/>
                                <w:szCs w:val="24"/>
                              </w:rPr>
                            </m:ctrlPr>
                          </m:funcPr>
                          <m:fName>
                            <m:r>
                              <m:rPr>
                                <m:sty m:val="p"/>
                              </m:rPr>
                              <w:rPr>
                                <w:rFonts w:ascii="Cambria Math" w:hAnsi="Cambria Math"/>
                                <w:sz w:val="24"/>
                                <w:szCs w:val="24"/>
                              </w:rPr>
                              <m:t>log</m:t>
                            </m:r>
                          </m:fName>
                          <m:e>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S</m:t>
                                </m:r>
                              </m:sub>
                            </m:sSub>
                            <m:d>
                              <m:dPr>
                                <m:ctrlPr>
                                  <w:rPr>
                                    <w:rFonts w:ascii="Cambria Math" w:hAnsi="Cambria Math"/>
                                    <w:i/>
                                    <w:sz w:val="24"/>
                                    <w:szCs w:val="24"/>
                                  </w:rPr>
                                </m:ctrlPr>
                              </m:dPr>
                              <m:e>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e>
                              <m:e>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e>
                            </m:d>
                          </m:e>
                        </m:func>
                      </m:e>
                    </m:nary>
                  </m:num>
                  <m:den>
                    <m:nary>
                      <m:naryPr>
                        <m:chr m:val="∑"/>
                        <m:limLoc m:val="subSup"/>
                        <m:supHide m:val="1"/>
                        <m:ctrlPr>
                          <w:rPr>
                            <w:rFonts w:ascii="Cambria Math" w:hAnsi="Cambria Math"/>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sub>
                      <m:sup/>
                      <m:e>
                        <m:r>
                          <w:rPr>
                            <w:rFonts w:ascii="Cambria Math" w:hAnsi="Cambria Math" w:hint="eastAsia"/>
                            <w:sz w:val="24"/>
                            <w:szCs w:val="24"/>
                          </w:rPr>
                          <m:t>1</m:t>
                        </m:r>
                      </m:e>
                    </m:nary>
                  </m:den>
                </m:f>
                <m:r>
                  <w:rPr>
                    <w:rFonts w:ascii="Cambria Math" w:hAnsi="Cambria Math"/>
                    <w:sz w:val="24"/>
                    <w:szCs w:val="24"/>
                  </w:rPr>
                  <m:t xml:space="preserve"> </m:t>
                </m:r>
              </m:oMath>
            </m:oMathPara>
          </w:p>
        </w:tc>
        <w:tc>
          <w:tcPr>
            <w:tcW w:w="321" w:type="pct"/>
            <w:vAlign w:val="center"/>
          </w:tcPr>
          <w:p w14:paraId="2E592AE3" w14:textId="77777777" w:rsidR="003F172D" w:rsidRPr="002062B9" w:rsidRDefault="003F172D" w:rsidP="006C42F5">
            <w:pPr>
              <w:pStyle w:val="afb"/>
              <w:numPr>
                <w:ilvl w:val="0"/>
                <w:numId w:val="37"/>
              </w:numPr>
              <w:ind w:right="600" w:firstLineChars="0"/>
              <w:jc w:val="both"/>
              <w:rPr>
                <w:sz w:val="24"/>
                <w:szCs w:val="24"/>
              </w:rPr>
            </w:pPr>
          </w:p>
        </w:tc>
      </w:tr>
    </w:tbl>
    <w:p w14:paraId="0DB334E4" w14:textId="32397147" w:rsidR="000518BB" w:rsidRDefault="000518BB" w:rsidP="008F3BDC">
      <w:pPr>
        <w:ind w:firstLineChars="200" w:firstLine="480"/>
        <w:rPr>
          <w:sz w:val="24"/>
          <w:szCs w:val="24"/>
        </w:rPr>
      </w:pPr>
      <w:r>
        <w:rPr>
          <w:rFonts w:hint="eastAsia"/>
          <w:sz w:val="24"/>
          <w:szCs w:val="24"/>
        </w:rPr>
        <w:t>Actionlet</w:t>
      </w:r>
      <w:r>
        <w:rPr>
          <w:sz w:val="24"/>
          <w:szCs w:val="24"/>
        </w:rPr>
        <w:t xml:space="preserve"> </w:t>
      </w:r>
      <m:oMath>
        <m:r>
          <w:rPr>
            <w:rFonts w:ascii="Cambria Math" w:hAnsi="Cambria Math"/>
            <w:sz w:val="24"/>
            <w:szCs w:val="24"/>
          </w:rPr>
          <m:t>S</m:t>
        </m:r>
      </m:oMath>
      <w:r w:rsidRPr="000518BB">
        <w:rPr>
          <w:rFonts w:hint="eastAsia"/>
          <w:sz w:val="24"/>
          <w:szCs w:val="24"/>
        </w:rPr>
        <w:t>的辨别力可以通过其</w:t>
      </w:r>
      <w:r>
        <w:rPr>
          <w:rFonts w:hint="eastAsia"/>
          <w:sz w:val="24"/>
          <w:szCs w:val="24"/>
        </w:rPr>
        <w:t>置信评分</w:t>
      </w:r>
      <m:oMath>
        <m:sSub>
          <m:sSubPr>
            <m:ctrlPr>
              <w:rPr>
                <w:rFonts w:ascii="Cambria Math" w:hAnsi="Cambria Math"/>
                <w:i/>
                <w:sz w:val="24"/>
                <w:szCs w:val="24"/>
              </w:rPr>
            </m:ctrlPr>
          </m:sSubPr>
          <m:e>
            <m:r>
              <m:rPr>
                <m:nor/>
              </m:rPr>
              <w:rPr>
                <w:rFonts w:ascii="Cambria Math" w:hAnsi="Cambria Math"/>
                <w:sz w:val="24"/>
                <w:szCs w:val="24"/>
              </w:rPr>
              <m:t>Conf</m:t>
            </m:r>
          </m:e>
          <m:sub>
            <m:r>
              <w:rPr>
                <w:rFonts w:ascii="Cambria Math" w:hAnsi="Cambria Math"/>
                <w:sz w:val="24"/>
                <w:szCs w:val="24"/>
              </w:rPr>
              <m:t>S</m:t>
            </m:r>
          </m:sub>
        </m:sSub>
      </m:oMath>
      <w:r>
        <w:rPr>
          <w:rFonts w:hint="eastAsia"/>
          <w:sz w:val="24"/>
          <w:szCs w:val="24"/>
        </w:rPr>
        <w:t>和</w:t>
      </w:r>
      <w:r w:rsidRPr="00013D96">
        <w:rPr>
          <w:rFonts w:hint="eastAsia"/>
          <w:sz w:val="24"/>
          <w:szCs w:val="24"/>
        </w:rPr>
        <w:t>歧义</w:t>
      </w:r>
      <w:r>
        <w:rPr>
          <w:rFonts w:hint="eastAsia"/>
          <w:sz w:val="24"/>
          <w:szCs w:val="24"/>
        </w:rPr>
        <w:t>评分</w:t>
      </w:r>
      <m:oMath>
        <m:sSub>
          <m:sSubPr>
            <m:ctrlPr>
              <w:rPr>
                <w:rFonts w:ascii="Cambria Math" w:hAnsi="Cambria Math"/>
                <w:i/>
                <w:sz w:val="24"/>
                <w:szCs w:val="24"/>
              </w:rPr>
            </m:ctrlPr>
          </m:sSubPr>
          <m:e>
            <m:r>
              <m:rPr>
                <m:nor/>
              </m:rPr>
              <w:rPr>
                <w:rFonts w:ascii="Cambria Math" w:hAnsi="Cambria Math"/>
                <w:sz w:val="24"/>
                <w:szCs w:val="24"/>
              </w:rPr>
              <m:t>Amb</m:t>
            </m:r>
          </m:e>
          <m:sub>
            <m:r>
              <w:rPr>
                <w:rFonts w:ascii="Cambria Math" w:hAnsi="Cambria Math"/>
                <w:sz w:val="24"/>
                <w:szCs w:val="24"/>
              </w:rPr>
              <m:t>S</m:t>
            </m:r>
          </m:sub>
        </m:sSub>
      </m:oMath>
      <w:r>
        <w:rPr>
          <w:rFonts w:hint="eastAsia"/>
          <w:sz w:val="24"/>
          <w:szCs w:val="24"/>
        </w:rPr>
        <w:t>评价，通过这两个评分可以挑选出最好的</w:t>
      </w:r>
      <w:r>
        <w:rPr>
          <w:rFonts w:hint="eastAsia"/>
          <w:sz w:val="24"/>
          <w:szCs w:val="24"/>
        </w:rPr>
        <w:t>Actionlet</w:t>
      </w:r>
      <w:r>
        <w:rPr>
          <w:rFonts w:hint="eastAsia"/>
          <w:sz w:val="24"/>
          <w:szCs w:val="24"/>
        </w:rPr>
        <w:t>。但由于一个动作包含指数级数量的</w:t>
      </w:r>
      <w:r>
        <w:rPr>
          <w:rFonts w:hint="eastAsia"/>
          <w:sz w:val="24"/>
          <w:szCs w:val="24"/>
        </w:rPr>
        <w:t>Actionlet</w:t>
      </w:r>
      <w:r>
        <w:rPr>
          <w:rFonts w:hint="eastAsia"/>
          <w:sz w:val="24"/>
          <w:szCs w:val="24"/>
        </w:rPr>
        <w:t>，枚举所有</w:t>
      </w:r>
      <w:r>
        <w:rPr>
          <w:rFonts w:hint="eastAsia"/>
          <w:sz w:val="24"/>
          <w:szCs w:val="24"/>
        </w:rPr>
        <w:t>Actionlet</w:t>
      </w:r>
      <w:r>
        <w:rPr>
          <w:rFonts w:hint="eastAsia"/>
          <w:sz w:val="24"/>
          <w:szCs w:val="24"/>
        </w:rPr>
        <w:t>非常耗时，因此需要借助</w:t>
      </w:r>
      <w:r w:rsidRPr="000518BB">
        <w:rPr>
          <w:rFonts w:hint="eastAsia"/>
          <w:sz w:val="24"/>
          <w:szCs w:val="24"/>
        </w:rPr>
        <w:t>一种基于</w:t>
      </w:r>
      <w:r w:rsidRPr="000518BB">
        <w:rPr>
          <w:rFonts w:hint="eastAsia"/>
          <w:sz w:val="24"/>
          <w:szCs w:val="24"/>
        </w:rPr>
        <w:t>Aprior</w:t>
      </w:r>
      <w:r w:rsidR="006C617C">
        <w:rPr>
          <w:rFonts w:hint="eastAsia"/>
          <w:sz w:val="24"/>
          <w:szCs w:val="24"/>
        </w:rPr>
        <w:t>i</w:t>
      </w:r>
      <w:r w:rsidRPr="000518BB">
        <w:rPr>
          <w:rFonts w:hint="eastAsia"/>
          <w:sz w:val="24"/>
          <w:szCs w:val="24"/>
        </w:rPr>
        <w:t>的数据挖掘算法，</w:t>
      </w:r>
      <w:r>
        <w:rPr>
          <w:rFonts w:hint="eastAsia"/>
          <w:sz w:val="24"/>
          <w:szCs w:val="24"/>
        </w:rPr>
        <w:t>实现</w:t>
      </w:r>
      <w:r w:rsidR="00ED3DA2">
        <w:rPr>
          <w:rFonts w:hint="eastAsia"/>
          <w:sz w:val="24"/>
          <w:szCs w:val="24"/>
        </w:rPr>
        <w:t>高</w:t>
      </w:r>
      <w:r w:rsidRPr="000518BB">
        <w:rPr>
          <w:rFonts w:hint="eastAsia"/>
          <w:sz w:val="24"/>
          <w:szCs w:val="24"/>
        </w:rPr>
        <w:t>效地发现</w:t>
      </w:r>
      <w:r>
        <w:rPr>
          <w:rFonts w:hint="eastAsia"/>
          <w:sz w:val="24"/>
          <w:szCs w:val="24"/>
        </w:rPr>
        <w:t>高判别力</w:t>
      </w:r>
      <w:r w:rsidRPr="000518BB">
        <w:rPr>
          <w:rFonts w:hint="eastAsia"/>
          <w:sz w:val="24"/>
          <w:szCs w:val="24"/>
        </w:rPr>
        <w:t>的</w:t>
      </w:r>
      <w:r w:rsidRPr="000518BB">
        <w:rPr>
          <w:rFonts w:hint="eastAsia"/>
          <w:sz w:val="24"/>
          <w:szCs w:val="24"/>
        </w:rPr>
        <w:t>Actionlet</w:t>
      </w:r>
      <w:r w:rsidRPr="000518BB">
        <w:rPr>
          <w:rFonts w:hint="eastAsia"/>
          <w:sz w:val="24"/>
          <w:szCs w:val="24"/>
        </w:rPr>
        <w:t>。</w:t>
      </w:r>
    </w:p>
    <w:p w14:paraId="6DFC7DB7" w14:textId="0EF2CB98" w:rsidR="00063B19" w:rsidRDefault="00A10D86" w:rsidP="00A10D86">
      <w:pPr>
        <w:ind w:firstLineChars="200" w:firstLine="480"/>
        <w:rPr>
          <w:sz w:val="24"/>
          <w:szCs w:val="24"/>
        </w:rPr>
      </w:pPr>
      <w:r w:rsidRPr="00A10D86">
        <w:rPr>
          <w:rFonts w:hint="eastAsia"/>
          <w:sz w:val="24"/>
          <w:szCs w:val="24"/>
        </w:rPr>
        <w:t>基于</w:t>
      </w:r>
      <w:r w:rsidRPr="00A10D86">
        <w:rPr>
          <w:rFonts w:hint="eastAsia"/>
          <w:sz w:val="24"/>
          <w:szCs w:val="24"/>
        </w:rPr>
        <w:t>Aprior</w:t>
      </w:r>
      <w:r w:rsidRPr="00A10D86">
        <w:rPr>
          <w:rFonts w:hint="eastAsia"/>
          <w:sz w:val="24"/>
          <w:szCs w:val="24"/>
        </w:rPr>
        <w:t>的算法本质上是一种分</w:t>
      </w:r>
      <w:r>
        <w:rPr>
          <w:rFonts w:hint="eastAsia"/>
          <w:sz w:val="24"/>
          <w:szCs w:val="24"/>
        </w:rPr>
        <w:t>支定界算法，通过消除</w:t>
      </w:r>
      <w:r w:rsidR="00DC6DE2">
        <w:rPr>
          <w:rFonts w:hint="eastAsia"/>
          <w:sz w:val="24"/>
          <w:szCs w:val="24"/>
        </w:rPr>
        <w:t>小</w:t>
      </w:r>
      <w:r>
        <w:rPr>
          <w:rFonts w:hint="eastAsia"/>
          <w:sz w:val="24"/>
          <w:szCs w:val="24"/>
        </w:rPr>
        <w:t>于置信</w:t>
      </w:r>
      <w:r w:rsidR="005B5675">
        <w:rPr>
          <w:rFonts w:hint="eastAsia"/>
          <w:sz w:val="24"/>
          <w:szCs w:val="24"/>
        </w:rPr>
        <w:t>评分</w:t>
      </w:r>
      <w:r w:rsidR="0031091F">
        <w:rPr>
          <w:rFonts w:hint="eastAsia"/>
          <w:sz w:val="24"/>
          <w:szCs w:val="24"/>
        </w:rPr>
        <w:t>阈值</w:t>
      </w:r>
      <w:r>
        <w:rPr>
          <w:rFonts w:hint="eastAsia"/>
          <w:sz w:val="24"/>
          <w:szCs w:val="24"/>
        </w:rPr>
        <w:t>的动作，有效地减少</w:t>
      </w:r>
      <w:r w:rsidRPr="00A10D86">
        <w:rPr>
          <w:rFonts w:hint="eastAsia"/>
          <w:sz w:val="24"/>
          <w:szCs w:val="24"/>
        </w:rPr>
        <w:t>搜索空间。</w:t>
      </w:r>
      <w:r>
        <w:rPr>
          <w:rFonts w:hint="eastAsia"/>
          <w:sz w:val="24"/>
          <w:szCs w:val="24"/>
        </w:rPr>
        <w:t>如果</w:t>
      </w:r>
      <w:r>
        <w:rPr>
          <w:rFonts w:hint="eastAsia"/>
          <w:sz w:val="24"/>
          <w:szCs w:val="24"/>
        </w:rPr>
        <w:t>Actionlet</w:t>
      </w:r>
      <w:r>
        <w:rPr>
          <w:sz w:val="24"/>
          <w:szCs w:val="24"/>
        </w:rPr>
        <w:t xml:space="preserve"> </w:t>
      </w:r>
      <m:oMath>
        <m:r>
          <w:rPr>
            <w:rFonts w:ascii="Cambria Math" w:hAnsi="Cambria Math"/>
            <w:sz w:val="24"/>
            <w:szCs w:val="24"/>
          </w:rPr>
          <m:t>S</m:t>
        </m:r>
      </m:oMath>
      <w:r>
        <w:rPr>
          <w:rFonts w:hint="eastAsia"/>
          <w:sz w:val="24"/>
          <w:szCs w:val="24"/>
        </w:rPr>
        <w:t>的置信评分</w:t>
      </w:r>
      <m:oMath>
        <m:sSub>
          <m:sSubPr>
            <m:ctrlPr>
              <w:rPr>
                <w:rFonts w:ascii="Cambria Math" w:hAnsi="Cambria Math"/>
                <w:i/>
                <w:sz w:val="24"/>
                <w:szCs w:val="24"/>
              </w:rPr>
            </m:ctrlPr>
          </m:sSubPr>
          <m:e>
            <m:r>
              <m:rPr>
                <m:nor/>
              </m:rPr>
              <w:rPr>
                <w:rFonts w:ascii="Cambria Math" w:hAnsi="Cambria Math"/>
                <w:sz w:val="24"/>
                <w:szCs w:val="24"/>
              </w:rPr>
              <m:t>Conf</m:t>
            </m:r>
          </m:e>
          <m:sub>
            <m:r>
              <w:rPr>
                <w:rFonts w:ascii="Cambria Math" w:hAnsi="Cambria Math"/>
                <w:sz w:val="24"/>
                <w:szCs w:val="24"/>
              </w:rPr>
              <m:t>S</m:t>
            </m:r>
          </m:sub>
        </m:sSub>
      </m:oMath>
      <w:r>
        <w:rPr>
          <w:rFonts w:hint="eastAsia"/>
          <w:sz w:val="24"/>
          <w:szCs w:val="24"/>
        </w:rPr>
        <w:t>已经</w:t>
      </w:r>
      <w:r w:rsidRPr="00A10D86">
        <w:rPr>
          <w:rFonts w:hint="eastAsia"/>
          <w:sz w:val="24"/>
          <w:szCs w:val="24"/>
        </w:rPr>
        <w:t>小于置信阈值</w:t>
      </w:r>
      <w:r>
        <w:rPr>
          <w:rFonts w:hint="eastAsia"/>
          <w:sz w:val="24"/>
          <w:szCs w:val="24"/>
        </w:rPr>
        <w:t>，</w:t>
      </w:r>
      <w:r w:rsidRPr="00A10D86">
        <w:rPr>
          <w:rFonts w:hint="eastAsia"/>
          <w:sz w:val="24"/>
          <w:szCs w:val="24"/>
        </w:rPr>
        <w:t>我们不需要考虑</w:t>
      </w:r>
      <m:oMath>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m:t>
            </m:r>
          </m:sup>
        </m:sSup>
        <m:r>
          <w:rPr>
            <w:rFonts w:ascii="Cambria Math" w:hAnsi="Cambria Math"/>
            <w:sz w:val="24"/>
            <w:szCs w:val="24"/>
          </w:rPr>
          <m:t>⊂S</m:t>
        </m:r>
      </m:oMath>
      <w:r w:rsidR="00D627E1">
        <w:rPr>
          <w:rFonts w:hint="eastAsia"/>
          <w:sz w:val="24"/>
          <w:szCs w:val="24"/>
        </w:rPr>
        <w:t>的任何</w:t>
      </w:r>
      <w:r w:rsidR="00D627E1">
        <w:rPr>
          <w:rFonts w:hint="eastAsia"/>
          <w:sz w:val="24"/>
          <w:szCs w:val="24"/>
        </w:rPr>
        <w:t>Actionlet</w:t>
      </w:r>
      <w:r w:rsidR="00D627E1">
        <w:rPr>
          <w:sz w:val="24"/>
          <w:szCs w:val="24"/>
        </w:rPr>
        <w:t xml:space="preserve"> </w:t>
      </w:r>
      <m:oMath>
        <m:r>
          <w:rPr>
            <w:rFonts w:ascii="Cambria Math" w:hAnsi="Cambria Math"/>
            <w:sz w:val="24"/>
            <w:szCs w:val="24"/>
          </w:rPr>
          <m:t>S'</m:t>
        </m:r>
      </m:oMath>
      <w:r w:rsidR="00D627E1">
        <w:rPr>
          <w:rFonts w:hint="eastAsia"/>
          <w:sz w:val="24"/>
          <w:szCs w:val="24"/>
        </w:rPr>
        <w:t>。</w:t>
      </w:r>
    </w:p>
    <w:p w14:paraId="0CA14923" w14:textId="7A6E8422" w:rsidR="00D627E1" w:rsidRPr="00063B19" w:rsidRDefault="00063B19" w:rsidP="00063B19">
      <w:pPr>
        <w:tabs>
          <w:tab w:val="center" w:pos="4633"/>
        </w:tabs>
        <w:rPr>
          <w:sz w:val="24"/>
          <w:szCs w:val="24"/>
        </w:rPr>
        <w:sectPr w:rsidR="00D627E1" w:rsidRPr="00063B19" w:rsidSect="00687851">
          <w:pgSz w:w="11906" w:h="16838" w:code="9"/>
          <w:pgMar w:top="1418" w:right="1418" w:bottom="1418" w:left="1701" w:header="851" w:footer="992" w:gutter="0"/>
          <w:cols w:space="720"/>
          <w:titlePg/>
          <w:docGrid w:type="lines" w:linePitch="312"/>
        </w:sectPr>
      </w:pPr>
      <w:r>
        <w:rPr>
          <w:sz w:val="24"/>
          <w:szCs w:val="24"/>
        </w:rPr>
        <w:tab/>
      </w:r>
    </w:p>
    <w:p w14:paraId="678D2612" w14:textId="14131F86" w:rsidR="009C1BFB" w:rsidRDefault="009C1BFB" w:rsidP="009C1BFB">
      <w:pPr>
        <w:pStyle w:val="1"/>
        <w:numPr>
          <w:ilvl w:val="0"/>
          <w:numId w:val="27"/>
        </w:numPr>
        <w:spacing w:beforeLines="50" w:before="156" w:afterLines="50" w:after="156" w:line="360" w:lineRule="auto"/>
        <w:jc w:val="center"/>
        <w:rPr>
          <w:rFonts w:hAnsi="宋体"/>
          <w:sz w:val="32"/>
          <w:szCs w:val="32"/>
        </w:rPr>
      </w:pPr>
      <w:bookmarkStart w:id="106" w:name="_Toc6074264"/>
      <w:r w:rsidRPr="002A3445">
        <w:rPr>
          <w:rFonts w:hAnsi="宋体" w:hint="eastAsia"/>
          <w:sz w:val="32"/>
          <w:szCs w:val="32"/>
        </w:rPr>
        <w:lastRenderedPageBreak/>
        <w:t>基于</w:t>
      </w:r>
      <w:del w:id="107" w:author="qiu siyu" w:date="2019-03-30T22:25:00Z">
        <w:r w:rsidR="00424567" w:rsidDel="001245D7">
          <w:rPr>
            <w:rFonts w:hAnsi="宋体" w:hint="eastAsia"/>
            <w:sz w:val="32"/>
            <w:szCs w:val="32"/>
          </w:rPr>
          <w:delText>空</w:delText>
        </w:r>
      </w:del>
      <w:ins w:id="108" w:author="qiu siyu" w:date="2019-03-30T22:25:00Z">
        <w:r w:rsidR="001245D7">
          <w:rPr>
            <w:rFonts w:hAnsi="宋体" w:hint="eastAsia"/>
            <w:sz w:val="32"/>
            <w:szCs w:val="32"/>
          </w:rPr>
          <w:t>时</w:t>
        </w:r>
      </w:ins>
      <w:r w:rsidR="00424567">
        <w:rPr>
          <w:rFonts w:hAnsi="宋体" w:hint="eastAsia"/>
          <w:sz w:val="32"/>
          <w:szCs w:val="32"/>
        </w:rPr>
        <w:t>-</w:t>
      </w:r>
      <w:del w:id="109" w:author="qiu siyu" w:date="2019-03-30T22:25:00Z">
        <w:r w:rsidR="00424567" w:rsidDel="001245D7">
          <w:rPr>
            <w:rFonts w:hAnsi="宋体" w:hint="eastAsia"/>
            <w:sz w:val="32"/>
            <w:szCs w:val="32"/>
          </w:rPr>
          <w:delText>时</w:delText>
        </w:r>
      </w:del>
      <w:ins w:id="110" w:author="qiu siyu" w:date="2019-03-30T22:25:00Z">
        <w:r w:rsidR="001245D7">
          <w:rPr>
            <w:rFonts w:hAnsi="宋体" w:hint="eastAsia"/>
            <w:sz w:val="32"/>
            <w:szCs w:val="32"/>
          </w:rPr>
          <w:t>空</w:t>
        </w:r>
      </w:ins>
      <w:r w:rsidR="00424567">
        <w:rPr>
          <w:rFonts w:hAnsi="宋体" w:hint="eastAsia"/>
          <w:sz w:val="32"/>
          <w:szCs w:val="32"/>
        </w:rPr>
        <w:t>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106"/>
    </w:p>
    <w:p w14:paraId="5D0EF27D" w14:textId="54D01850" w:rsidR="00A14337" w:rsidRDefault="004F5CF1" w:rsidP="00A14337">
      <w:pPr>
        <w:pStyle w:val="2"/>
        <w:numPr>
          <w:ilvl w:val="1"/>
          <w:numId w:val="27"/>
        </w:numPr>
        <w:spacing w:before="156" w:after="156"/>
      </w:pPr>
      <w:bookmarkStart w:id="111" w:name="_Toc6074265"/>
      <w:r>
        <w:rPr>
          <w:rFonts w:hint="eastAsia"/>
        </w:rPr>
        <w:t>视频</w:t>
      </w:r>
      <w:r w:rsidR="002708AC">
        <w:rPr>
          <w:rFonts w:hint="eastAsia"/>
        </w:rPr>
        <w:t>序列</w:t>
      </w:r>
      <w:r>
        <w:rPr>
          <w:rFonts w:hint="eastAsia"/>
        </w:rPr>
        <w:t>的</w:t>
      </w:r>
      <w:r w:rsidR="006A4CA5">
        <w:rPr>
          <w:rFonts w:hint="eastAsia"/>
        </w:rPr>
        <w:t>数据冗余度降低</w:t>
      </w:r>
      <w:bookmarkEnd w:id="111"/>
    </w:p>
    <w:p w14:paraId="3B6E5A19" w14:textId="2201D06A" w:rsidR="00684BBF" w:rsidRPr="00FA7DD4" w:rsidRDefault="00684BBF" w:rsidP="00684BBF">
      <w:pPr>
        <w:ind w:firstLineChars="200" w:firstLine="480"/>
        <w:rPr>
          <w:color w:val="FF0000"/>
          <w:sz w:val="24"/>
          <w:szCs w:val="24"/>
        </w:rPr>
      </w:pPr>
      <w:r w:rsidRPr="00684BBF">
        <w:rPr>
          <w:sz w:val="24"/>
          <w:szCs w:val="24"/>
        </w:rPr>
        <w:t>对于</w:t>
      </w:r>
      <w:r w:rsidR="009978C1" w:rsidRPr="00684BBF">
        <w:rPr>
          <w:rFonts w:hint="eastAsia"/>
          <w:sz w:val="24"/>
          <w:szCs w:val="24"/>
        </w:rPr>
        <w:t>从每个帧</w:t>
      </w:r>
      <m:oMath>
        <m:r>
          <w:rPr>
            <w:rFonts w:ascii="Cambria Math" w:hAnsi="Cambria Math"/>
            <w:sz w:val="24"/>
            <w:szCs w:val="24"/>
          </w:rPr>
          <m:t>t</m:t>
        </m:r>
      </m:oMath>
      <w:r w:rsidR="009978C1" w:rsidRPr="00684BBF">
        <w:rPr>
          <w:rFonts w:hint="eastAsia"/>
          <w:sz w:val="24"/>
          <w:szCs w:val="24"/>
        </w:rPr>
        <w:t>中提取</w:t>
      </w:r>
      <w:r w:rsidRPr="00684BBF">
        <w:rPr>
          <w:rFonts w:hint="eastAsia"/>
          <w:sz w:val="24"/>
          <w:szCs w:val="24"/>
        </w:rPr>
        <w:t>多</w:t>
      </w:r>
      <w:r w:rsidR="009978C1" w:rsidRPr="00684BBF">
        <w:rPr>
          <w:rFonts w:hint="eastAsia"/>
          <w:sz w:val="24"/>
          <w:szCs w:val="24"/>
        </w:rPr>
        <w:t>种类型的特征</w:t>
      </w:r>
      <w:r w:rsidRPr="00684BBF">
        <w:rPr>
          <w:rFonts w:hint="eastAsia"/>
          <w:sz w:val="24"/>
          <w:szCs w:val="24"/>
        </w:rPr>
        <w:t>，如</w:t>
      </w:r>
      <w:r w:rsidR="009978C1" w:rsidRPr="00684BBF">
        <w:rPr>
          <w:rFonts w:hint="eastAsia"/>
          <w:sz w:val="24"/>
          <w:szCs w:val="24"/>
        </w:rPr>
        <w:t>：</w:t>
      </w:r>
      <w:r w:rsidR="009978C1" w:rsidRPr="00684BBF">
        <w:rPr>
          <w:rFonts w:hint="eastAsia"/>
          <w:sz w:val="24"/>
          <w:szCs w:val="24"/>
        </w:rPr>
        <w:t>3D</w:t>
      </w:r>
      <w:r w:rsidR="009978C1" w:rsidRPr="00684BBF">
        <w:rPr>
          <w:rFonts w:hint="eastAsia"/>
          <w:sz w:val="24"/>
          <w:szCs w:val="24"/>
        </w:rPr>
        <w:t>关节位置特征</w:t>
      </w:r>
      <w:r w:rsidRPr="00684BBF">
        <w:rPr>
          <w:rFonts w:hint="eastAsia"/>
          <w:sz w:val="24"/>
          <w:szCs w:val="24"/>
        </w:rPr>
        <w:t>、</w:t>
      </w:r>
      <w:r w:rsidR="009978C1" w:rsidRPr="00684BBF">
        <w:rPr>
          <w:rFonts w:hint="eastAsia"/>
          <w:sz w:val="24"/>
          <w:szCs w:val="24"/>
        </w:rPr>
        <w:t>LOP</w:t>
      </w:r>
      <w:r w:rsidR="009978C1" w:rsidRPr="00684BBF">
        <w:rPr>
          <w:rFonts w:hint="eastAsia"/>
          <w:sz w:val="24"/>
          <w:szCs w:val="24"/>
        </w:rPr>
        <w:t>特征</w:t>
      </w:r>
      <w:r w:rsidRPr="00684BBF">
        <w:rPr>
          <w:rFonts w:hint="eastAsia"/>
          <w:sz w:val="24"/>
          <w:szCs w:val="24"/>
        </w:rPr>
        <w:t>和</w:t>
      </w:r>
      <w:r w:rsidRPr="00684BBF">
        <w:rPr>
          <w:rFonts w:hint="eastAsia"/>
          <w:sz w:val="24"/>
          <w:szCs w:val="24"/>
        </w:rPr>
        <w:t>ROP</w:t>
      </w:r>
      <w:r w:rsidRPr="00684BBF">
        <w:rPr>
          <w:rFonts w:hint="eastAsia"/>
          <w:sz w:val="24"/>
          <w:szCs w:val="24"/>
        </w:rPr>
        <w:t>特征等</w:t>
      </w:r>
      <w:r w:rsidR="009978C1" w:rsidRPr="00684BBF">
        <w:rPr>
          <w:rFonts w:hint="eastAsia"/>
          <w:sz w:val="24"/>
          <w:szCs w:val="24"/>
        </w:rPr>
        <w:t>。在这个小节中，我们</w:t>
      </w:r>
      <w:r w:rsidRPr="00684BBF">
        <w:rPr>
          <w:rFonts w:hint="eastAsia"/>
          <w:sz w:val="24"/>
          <w:szCs w:val="24"/>
        </w:rPr>
        <w:t>介绍文献</w:t>
      </w:r>
      <w:r w:rsidRPr="00684BBF">
        <w:rPr>
          <w:sz w:val="24"/>
          <w:szCs w:val="24"/>
        </w:rPr>
        <w:fldChar w:fldCharType="begin"/>
      </w:r>
      <w:r w:rsidRPr="00684BBF">
        <w:rPr>
          <w:sz w:val="24"/>
          <w:szCs w:val="24"/>
        </w:rPr>
        <w:instrText xml:space="preserve"> </w:instrText>
      </w:r>
      <w:r w:rsidRPr="00684BBF">
        <w:rPr>
          <w:rFonts w:hint="eastAsia"/>
          <w:sz w:val="24"/>
          <w:szCs w:val="24"/>
        </w:rPr>
        <w:instrText>REF _Ref467470 \r \h</w:instrText>
      </w:r>
      <w:r w:rsidRPr="00684BBF">
        <w:rPr>
          <w:sz w:val="24"/>
          <w:szCs w:val="24"/>
        </w:rPr>
        <w:instrText xml:space="preserve"> </w:instrText>
      </w:r>
      <w:r>
        <w:rPr>
          <w:sz w:val="24"/>
          <w:szCs w:val="24"/>
        </w:rPr>
        <w:instrText xml:space="preserve"> \* MERGEFORMAT </w:instrText>
      </w:r>
      <w:r w:rsidRPr="00684BBF">
        <w:rPr>
          <w:sz w:val="24"/>
          <w:szCs w:val="24"/>
        </w:rPr>
      </w:r>
      <w:r w:rsidRPr="00684BBF">
        <w:rPr>
          <w:sz w:val="24"/>
          <w:szCs w:val="24"/>
        </w:rPr>
        <w:fldChar w:fldCharType="separate"/>
      </w:r>
      <w:r w:rsidR="00971587">
        <w:rPr>
          <w:sz w:val="24"/>
          <w:szCs w:val="24"/>
        </w:rPr>
        <w:t>[19]</w:t>
      </w:r>
      <w:r w:rsidRPr="00684BBF">
        <w:rPr>
          <w:sz w:val="24"/>
          <w:szCs w:val="24"/>
        </w:rPr>
        <w:fldChar w:fldCharType="end"/>
      </w:r>
      <w:r w:rsidR="009978C1" w:rsidRPr="00684BBF">
        <w:rPr>
          <w:rFonts w:hint="eastAsia"/>
          <w:sz w:val="24"/>
          <w:szCs w:val="24"/>
        </w:rPr>
        <w:t>提出傅立叶时间金字塔</w:t>
      </w:r>
      <w:r w:rsidRPr="00684BBF">
        <w:rPr>
          <w:rFonts w:hint="eastAsia"/>
          <w:sz w:val="24"/>
          <w:szCs w:val="24"/>
        </w:rPr>
        <w:t>模型，</w:t>
      </w:r>
      <w:r w:rsidR="009978C1" w:rsidRPr="00FA7DD4">
        <w:rPr>
          <w:rFonts w:hint="eastAsia"/>
          <w:color w:val="FF0000"/>
          <w:sz w:val="24"/>
          <w:szCs w:val="24"/>
        </w:rPr>
        <w:t>来表示这些帧级特征的时间模式。</w:t>
      </w:r>
    </w:p>
    <w:p w14:paraId="7544409B" w14:textId="0749F71E" w:rsidR="00850DD6" w:rsidRDefault="00684BBF" w:rsidP="00684BBF">
      <w:pPr>
        <w:ind w:firstLineChars="200" w:firstLine="480"/>
        <w:rPr>
          <w:color w:val="FF0000"/>
          <w:sz w:val="24"/>
          <w:szCs w:val="24"/>
        </w:rPr>
      </w:pPr>
      <w:r w:rsidRPr="00FA7DD4">
        <w:rPr>
          <w:rFonts w:hint="eastAsia"/>
          <w:color w:val="FF0000"/>
          <w:sz w:val="24"/>
          <w:szCs w:val="24"/>
        </w:rPr>
        <w:t>傅立叶时空金字塔是一种能够良好展示动作时间结构的描述性特征。为了捕捉动作的时间结构，除了全局傅里叶系数之外，我们递归地将动作划分为金字塔，并对所有</w:t>
      </w:r>
      <w:r w:rsidR="00FA7DD4" w:rsidRPr="00FA7DD4">
        <w:rPr>
          <w:rFonts w:hint="eastAsia"/>
          <w:color w:val="FF0000"/>
          <w:sz w:val="24"/>
          <w:szCs w:val="24"/>
        </w:rPr>
        <w:t>分</w:t>
      </w:r>
      <w:r w:rsidRPr="00FA7DD4">
        <w:rPr>
          <w:rFonts w:hint="eastAsia"/>
          <w:color w:val="FF0000"/>
          <w:sz w:val="24"/>
          <w:szCs w:val="24"/>
        </w:rPr>
        <w:t>段使用短时傅里叶变换，如图所示。最终特征是来自所有段的傅里叶系数的</w:t>
      </w:r>
      <w:r w:rsidR="00FA7DD4">
        <w:rPr>
          <w:rFonts w:hint="eastAsia"/>
          <w:color w:val="FF0000"/>
          <w:sz w:val="24"/>
          <w:szCs w:val="24"/>
        </w:rPr>
        <w:t>组合</w:t>
      </w:r>
      <w:r w:rsidRPr="00FA7DD4">
        <w:rPr>
          <w:rFonts w:hint="eastAsia"/>
          <w:color w:val="FF0000"/>
          <w:sz w:val="24"/>
          <w:szCs w:val="24"/>
        </w:rPr>
        <w:t>。</w:t>
      </w:r>
    </w:p>
    <w:p w14:paraId="67F813A1" w14:textId="7E4EE281" w:rsidR="00FA7DD4" w:rsidRDefault="00850DD6" w:rsidP="00782CCA">
      <w:pPr>
        <w:jc w:val="center"/>
        <w:rPr>
          <w:color w:val="FF0000"/>
          <w:sz w:val="24"/>
          <w:szCs w:val="24"/>
        </w:rPr>
      </w:pPr>
      <w:r>
        <w:rPr>
          <w:noProof/>
        </w:rPr>
        <w:drawing>
          <wp:inline distT="0" distB="0" distL="0" distR="0" wp14:anchorId="42543C30" wp14:editId="1AF8A6C2">
            <wp:extent cx="3000375" cy="3276392"/>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275"/>
                    <a:stretch/>
                  </pic:blipFill>
                  <pic:spPr bwMode="auto">
                    <a:xfrm>
                      <a:off x="0" y="0"/>
                      <a:ext cx="3007006" cy="3283633"/>
                    </a:xfrm>
                    <a:prstGeom prst="rect">
                      <a:avLst/>
                    </a:prstGeom>
                    <a:ln>
                      <a:noFill/>
                    </a:ln>
                    <a:extLst>
                      <a:ext uri="{53640926-AAD7-44D8-BBD7-CCE9431645EC}">
                        <a14:shadowObscured xmlns:a14="http://schemas.microsoft.com/office/drawing/2010/main"/>
                      </a:ext>
                    </a:extLst>
                  </pic:spPr>
                </pic:pic>
              </a:graphicData>
            </a:graphic>
          </wp:inline>
        </w:drawing>
      </w:r>
    </w:p>
    <w:p w14:paraId="0A560DCB" w14:textId="6C238C1D" w:rsidR="00850DD6" w:rsidRPr="007B7851" w:rsidRDefault="00850DD6" w:rsidP="00684BBF">
      <w:pPr>
        <w:ind w:firstLineChars="200" w:firstLine="480"/>
        <w:rPr>
          <w:color w:val="FF0000"/>
          <w:sz w:val="24"/>
          <w:szCs w:val="24"/>
        </w:rPr>
      </w:pPr>
      <w:r w:rsidRPr="007B7851">
        <w:rPr>
          <w:rFonts w:hint="eastAsia"/>
          <w:color w:val="FF0000"/>
          <w:sz w:val="24"/>
          <w:szCs w:val="24"/>
        </w:rPr>
        <w:t>对于每个关节</w:t>
      </w:r>
      <m:oMath>
        <m:r>
          <w:rPr>
            <w:rFonts w:ascii="Cambria Math" w:hAnsi="Cambria Math"/>
            <w:color w:val="FF0000"/>
            <w:sz w:val="24"/>
            <w:szCs w:val="24"/>
          </w:rPr>
          <m:t>j</m:t>
        </m:r>
      </m:oMath>
      <w:r w:rsidRPr="007B7851">
        <w:rPr>
          <w:rFonts w:hint="eastAsia"/>
          <w:color w:val="FF0000"/>
          <w:sz w:val="24"/>
          <w:szCs w:val="24"/>
        </w:rPr>
        <w:t>，令</w:t>
      </w:r>
      <m:oMath>
        <m:sSub>
          <m:sSubPr>
            <m:ctrlPr>
              <w:rPr>
                <w:rFonts w:ascii="Cambria Math" w:hAnsi="Cambria Math"/>
                <w:i/>
                <w:color w:val="FF0000"/>
                <w:sz w:val="24"/>
                <w:szCs w:val="24"/>
              </w:rPr>
            </m:ctrlPr>
          </m:sSubPr>
          <m:e>
            <m:r>
              <w:rPr>
                <w:rFonts w:ascii="Cambria Math" w:hAnsi="Cambria Math"/>
                <w:color w:val="FF0000"/>
                <w:sz w:val="24"/>
                <w:szCs w:val="24"/>
              </w:rPr>
              <m:t>g</m:t>
            </m:r>
          </m:e>
          <m:sub>
            <m:r>
              <w:rPr>
                <w:rFonts w:ascii="Cambria Math" w:hAnsi="Cambria Math"/>
                <w:color w:val="FF0000"/>
                <w:sz w:val="24"/>
                <w:szCs w:val="24"/>
              </w:rPr>
              <m:t>j</m:t>
            </m:r>
          </m:sub>
        </m:sSub>
        <m:r>
          <w:rPr>
            <w:rFonts w:ascii="Cambria Math" w:hAnsi="Cambria Math"/>
            <w:color w:val="FF0000"/>
            <w:sz w:val="24"/>
            <w:szCs w:val="24"/>
          </w:rPr>
          <m:t>(</m:t>
        </m:r>
        <m:sSub>
          <m:sSubPr>
            <m:ctrlPr>
              <w:rPr>
                <w:rFonts w:ascii="Cambria Math" w:hAnsi="Cambria Math"/>
                <w:i/>
                <w:color w:val="FF0000"/>
                <w:sz w:val="24"/>
                <w:szCs w:val="24"/>
              </w:rPr>
            </m:ctrlPr>
          </m:sSubPr>
          <m:e>
            <m:r>
              <w:rPr>
                <w:rFonts w:ascii="Cambria Math" w:hAnsi="Cambria Math"/>
                <w:color w:val="FF0000"/>
                <w:sz w:val="24"/>
                <w:szCs w:val="24"/>
              </w:rPr>
              <m:t>p</m:t>
            </m:r>
          </m:e>
          <m:sub>
            <m:r>
              <w:rPr>
                <w:rFonts w:ascii="Cambria Math" w:hAnsi="Cambria Math"/>
                <w:color w:val="FF0000"/>
                <w:sz w:val="24"/>
                <w:szCs w:val="24"/>
              </w:rPr>
              <m:t>j</m:t>
            </m:r>
          </m:sub>
        </m:sSub>
        <m:r>
          <w:rPr>
            <w:rFonts w:ascii="Cambria Math" w:hAnsi="Cambria Math"/>
            <w:color w:val="FF0000"/>
            <w:sz w:val="24"/>
            <w:szCs w:val="24"/>
          </w:rPr>
          <m:t>,</m:t>
        </m:r>
        <m:sSub>
          <m:sSubPr>
            <m:ctrlPr>
              <w:rPr>
                <w:rFonts w:ascii="Cambria Math" w:hAnsi="Cambria Math"/>
                <w:i/>
                <w:color w:val="FF0000"/>
                <w:sz w:val="24"/>
                <w:szCs w:val="24"/>
              </w:rPr>
            </m:ctrlPr>
          </m:sSubPr>
          <m:e>
            <m:r>
              <w:rPr>
                <w:rFonts w:ascii="Cambria Math" w:hAnsi="Cambria Math"/>
                <w:color w:val="FF0000"/>
                <w:sz w:val="24"/>
                <w:szCs w:val="24"/>
              </w:rPr>
              <m:t>o</m:t>
            </m:r>
          </m:e>
          <m:sub>
            <m:r>
              <w:rPr>
                <w:rFonts w:ascii="Cambria Math" w:hAnsi="Cambria Math"/>
                <w:color w:val="FF0000"/>
                <w:sz w:val="24"/>
                <w:szCs w:val="24"/>
              </w:rPr>
              <m:t>j</m:t>
            </m:r>
          </m:sub>
        </m:sSub>
        <m:r>
          <w:rPr>
            <w:rFonts w:ascii="Cambria Math" w:hAnsi="Cambria Math"/>
            <w:color w:val="FF0000"/>
            <w:sz w:val="24"/>
            <w:szCs w:val="24"/>
          </w:rPr>
          <m:t>)</m:t>
        </m:r>
      </m:oMath>
      <w:r w:rsidRPr="007B7851">
        <w:rPr>
          <w:rFonts w:hint="eastAsia"/>
          <w:color w:val="FF0000"/>
          <w:sz w:val="24"/>
          <w:szCs w:val="24"/>
        </w:rPr>
        <w:t>表示其整体特征向量，其中</w:t>
      </w:r>
      <m:oMath>
        <m:sSub>
          <m:sSubPr>
            <m:ctrlPr>
              <w:rPr>
                <w:rFonts w:ascii="Cambria Math" w:hAnsi="Cambria Math"/>
                <w:i/>
                <w:color w:val="FF0000"/>
                <w:sz w:val="24"/>
                <w:szCs w:val="24"/>
              </w:rPr>
            </m:ctrlPr>
          </m:sSubPr>
          <m:e>
            <m:r>
              <w:rPr>
                <w:rFonts w:ascii="Cambria Math" w:hAnsi="Cambria Math"/>
                <w:color w:val="FF0000"/>
                <w:sz w:val="24"/>
                <w:szCs w:val="24"/>
              </w:rPr>
              <m:t>p</m:t>
            </m:r>
          </m:e>
          <m:sub>
            <m:r>
              <w:rPr>
                <w:rFonts w:ascii="Cambria Math" w:hAnsi="Cambria Math"/>
                <w:color w:val="FF0000"/>
                <w:sz w:val="24"/>
                <w:szCs w:val="24"/>
              </w:rPr>
              <m:t>j</m:t>
            </m:r>
          </m:sub>
        </m:sSub>
      </m:oMath>
      <w:r w:rsidRPr="007B7851">
        <w:rPr>
          <w:rFonts w:hint="eastAsia"/>
          <w:color w:val="FF0000"/>
          <w:sz w:val="24"/>
          <w:szCs w:val="24"/>
        </w:rPr>
        <w:t>是其</w:t>
      </w:r>
      <w:r w:rsidRPr="007B7851">
        <w:rPr>
          <w:rFonts w:hint="eastAsia"/>
          <w:color w:val="FF0000"/>
          <w:sz w:val="24"/>
          <w:szCs w:val="24"/>
        </w:rPr>
        <w:t>3D</w:t>
      </w:r>
      <w:r w:rsidRPr="007B7851">
        <w:rPr>
          <w:rFonts w:hint="eastAsia"/>
          <w:color w:val="FF0000"/>
          <w:sz w:val="24"/>
          <w:szCs w:val="24"/>
        </w:rPr>
        <w:t>成对位置向量而</w:t>
      </w:r>
      <m:oMath>
        <m:sSub>
          <m:sSubPr>
            <m:ctrlPr>
              <w:rPr>
                <w:rFonts w:ascii="Cambria Math" w:hAnsi="Cambria Math"/>
                <w:i/>
                <w:color w:val="FF0000"/>
                <w:sz w:val="24"/>
                <w:szCs w:val="24"/>
              </w:rPr>
            </m:ctrlPr>
          </m:sSubPr>
          <m:e>
            <m:r>
              <w:rPr>
                <w:rFonts w:ascii="Cambria Math" w:hAnsi="Cambria Math"/>
                <w:color w:val="FF0000"/>
                <w:sz w:val="24"/>
                <w:szCs w:val="24"/>
              </w:rPr>
              <m:t>o</m:t>
            </m:r>
          </m:e>
          <m:sub>
            <m:r>
              <w:rPr>
                <w:rFonts w:ascii="Cambria Math" w:hAnsi="Cambria Math"/>
                <w:color w:val="FF0000"/>
                <w:sz w:val="24"/>
                <w:szCs w:val="24"/>
              </w:rPr>
              <m:t>j</m:t>
            </m:r>
          </m:sub>
        </m:sSub>
      </m:oMath>
      <w:r w:rsidRPr="007B7851">
        <w:rPr>
          <w:rFonts w:hint="eastAsia"/>
          <w:color w:val="FF0000"/>
          <w:sz w:val="24"/>
          <w:szCs w:val="24"/>
        </w:rPr>
        <w:t>是其</w:t>
      </w:r>
      <w:r w:rsidRPr="007B7851">
        <w:rPr>
          <w:rFonts w:hint="eastAsia"/>
          <w:color w:val="FF0000"/>
          <w:sz w:val="24"/>
          <w:szCs w:val="24"/>
        </w:rPr>
        <w:t>LOP</w:t>
      </w:r>
      <w:r w:rsidRPr="007B7851">
        <w:rPr>
          <w:rFonts w:hint="eastAsia"/>
          <w:color w:val="FF0000"/>
          <w:sz w:val="24"/>
          <w:szCs w:val="24"/>
        </w:rPr>
        <w:t>向量。令</w:t>
      </w:r>
      <m:oMath>
        <m:sSub>
          <m:sSubPr>
            <m:ctrlPr>
              <w:rPr>
                <w:rFonts w:ascii="Cambria Math" w:hAnsi="Cambria Math"/>
                <w:i/>
                <w:color w:val="FF0000"/>
                <w:sz w:val="24"/>
                <w:szCs w:val="24"/>
              </w:rPr>
            </m:ctrlPr>
          </m:sSubPr>
          <m:e>
            <m:r>
              <w:rPr>
                <w:rFonts w:ascii="Cambria Math" w:hAnsi="Cambria Math"/>
                <w:color w:val="FF0000"/>
                <w:sz w:val="24"/>
                <w:szCs w:val="24"/>
              </w:rPr>
              <m:t>N</m:t>
            </m:r>
          </m:e>
          <m:sub>
            <m:r>
              <w:rPr>
                <w:rFonts w:ascii="Cambria Math" w:hAnsi="Cambria Math"/>
                <w:color w:val="FF0000"/>
                <w:sz w:val="24"/>
                <w:szCs w:val="24"/>
              </w:rPr>
              <m:t>j</m:t>
            </m:r>
          </m:sub>
        </m:sSub>
      </m:oMath>
      <w:r w:rsidRPr="007B7851">
        <w:rPr>
          <w:rFonts w:hint="eastAsia"/>
          <w:color w:val="FF0000"/>
          <w:sz w:val="24"/>
          <w:szCs w:val="24"/>
        </w:rPr>
        <w:t>表示</w:t>
      </w:r>
      <m:oMath>
        <m:sSub>
          <m:sSubPr>
            <m:ctrlPr>
              <w:rPr>
                <w:rFonts w:ascii="Cambria Math" w:hAnsi="Cambria Math"/>
                <w:i/>
                <w:color w:val="FF0000"/>
                <w:sz w:val="24"/>
                <w:szCs w:val="24"/>
              </w:rPr>
            </m:ctrlPr>
          </m:sSubPr>
          <m:e>
            <m:r>
              <w:rPr>
                <w:rFonts w:ascii="Cambria Math" w:hAnsi="Cambria Math"/>
                <w:color w:val="FF0000"/>
                <w:sz w:val="24"/>
                <w:szCs w:val="24"/>
              </w:rPr>
              <m:t>g</m:t>
            </m:r>
          </m:e>
          <m:sub>
            <m:r>
              <w:rPr>
                <w:rFonts w:ascii="Cambria Math" w:hAnsi="Cambria Math"/>
                <w:color w:val="FF0000"/>
                <w:sz w:val="24"/>
                <w:szCs w:val="24"/>
              </w:rPr>
              <m:t>j</m:t>
            </m:r>
          </m:sub>
        </m:sSub>
      </m:oMath>
      <w:r w:rsidRPr="007B7851">
        <w:rPr>
          <w:rFonts w:hint="eastAsia"/>
          <w:color w:val="FF0000"/>
          <w:sz w:val="24"/>
          <w:szCs w:val="24"/>
        </w:rPr>
        <w:t>的维数，即</w:t>
      </w:r>
      <m:oMath>
        <m:sSub>
          <m:sSubPr>
            <m:ctrlPr>
              <w:rPr>
                <w:rFonts w:ascii="Cambria Math" w:hAnsi="Cambria Math"/>
                <w:i/>
                <w:color w:val="FF0000"/>
                <w:sz w:val="24"/>
                <w:szCs w:val="24"/>
              </w:rPr>
            </m:ctrlPr>
          </m:sSubPr>
          <m:e>
            <m:r>
              <w:rPr>
                <w:rFonts w:ascii="Cambria Math" w:hAnsi="Cambria Math"/>
                <w:color w:val="FF0000"/>
                <w:sz w:val="24"/>
                <w:szCs w:val="24"/>
              </w:rPr>
              <m:t>g</m:t>
            </m:r>
          </m:e>
          <m:sub>
            <m:r>
              <w:rPr>
                <w:rFonts w:ascii="Cambria Math" w:hAnsi="Cambria Math"/>
                <w:color w:val="FF0000"/>
                <w:sz w:val="24"/>
                <w:szCs w:val="24"/>
              </w:rPr>
              <m:t>j</m:t>
            </m:r>
          </m:sub>
        </m:sSub>
        <m:r>
          <w:rPr>
            <w:rFonts w:ascii="Cambria Math" w:hAnsi="Cambria Math"/>
            <w:color w:val="FF0000"/>
            <w:sz w:val="24"/>
            <w:szCs w:val="24"/>
          </w:rPr>
          <m:t>=(</m:t>
        </m:r>
        <m:sSub>
          <m:sSubPr>
            <m:ctrlPr>
              <w:rPr>
                <w:rFonts w:ascii="Cambria Math" w:hAnsi="Cambria Math"/>
                <w:i/>
                <w:color w:val="FF0000"/>
                <w:sz w:val="24"/>
                <w:szCs w:val="24"/>
              </w:rPr>
            </m:ctrlPr>
          </m:sSubPr>
          <m:e>
            <m:r>
              <w:rPr>
                <w:rFonts w:ascii="Cambria Math" w:hAnsi="Cambria Math"/>
                <w:color w:val="FF0000"/>
                <w:sz w:val="24"/>
                <w:szCs w:val="24"/>
              </w:rPr>
              <m:t>g</m:t>
            </m:r>
          </m:e>
          <m:sub>
            <m:r>
              <w:rPr>
                <w:rFonts w:ascii="Cambria Math" w:hAnsi="Cambria Math"/>
                <w:color w:val="FF0000"/>
                <w:sz w:val="24"/>
                <w:szCs w:val="24"/>
              </w:rPr>
              <m:t>1</m:t>
            </m:r>
          </m:sub>
        </m:sSub>
        <m:r>
          <w:rPr>
            <w:rFonts w:ascii="Cambria Math" w:hAnsi="Cambria Math"/>
            <w:color w:val="FF0000"/>
            <w:sz w:val="24"/>
            <w:szCs w:val="24"/>
          </w:rPr>
          <m:t>,</m:t>
        </m:r>
        <m:sSub>
          <m:sSubPr>
            <m:ctrlPr>
              <w:rPr>
                <w:rFonts w:ascii="Cambria Math" w:hAnsi="Cambria Math"/>
                <w:i/>
                <w:color w:val="FF0000"/>
                <w:sz w:val="24"/>
                <w:szCs w:val="24"/>
              </w:rPr>
            </m:ctrlPr>
          </m:sSubPr>
          <m:e>
            <m:r>
              <w:rPr>
                <w:rFonts w:ascii="Cambria Math" w:hAnsi="Cambria Math"/>
                <w:color w:val="FF0000"/>
                <w:sz w:val="24"/>
                <w:szCs w:val="24"/>
              </w:rPr>
              <m:t>g</m:t>
            </m:r>
          </m:e>
          <m:sub>
            <m:r>
              <w:rPr>
                <w:rFonts w:ascii="Cambria Math" w:hAnsi="Cambria Math"/>
                <w:color w:val="FF0000"/>
                <w:sz w:val="24"/>
                <w:szCs w:val="24"/>
              </w:rPr>
              <m:t>2</m:t>
            </m:r>
          </m:sub>
        </m:sSub>
        <m:r>
          <w:rPr>
            <w:rFonts w:ascii="Cambria Math" w:hAnsi="Cambria Math"/>
            <w:color w:val="FF0000"/>
            <w:sz w:val="24"/>
            <w:szCs w:val="24"/>
          </w:rPr>
          <m:t>,…,</m:t>
        </m:r>
        <m:sSub>
          <m:sSubPr>
            <m:ctrlPr>
              <w:rPr>
                <w:rFonts w:ascii="Cambria Math" w:hAnsi="Cambria Math"/>
                <w:i/>
                <w:color w:val="FF0000"/>
                <w:sz w:val="24"/>
                <w:szCs w:val="24"/>
              </w:rPr>
            </m:ctrlPr>
          </m:sSubPr>
          <m:e>
            <m:r>
              <w:rPr>
                <w:rFonts w:ascii="Cambria Math" w:hAnsi="Cambria Math"/>
                <w:color w:val="FF0000"/>
                <w:sz w:val="24"/>
                <w:szCs w:val="24"/>
              </w:rPr>
              <m:t>g</m:t>
            </m:r>
          </m:e>
          <m:sub>
            <m:sSub>
              <m:sSubPr>
                <m:ctrlPr>
                  <w:rPr>
                    <w:rFonts w:ascii="Cambria Math" w:hAnsi="Cambria Math"/>
                    <w:i/>
                    <w:color w:val="FF0000"/>
                    <w:sz w:val="24"/>
                    <w:szCs w:val="24"/>
                  </w:rPr>
                </m:ctrlPr>
              </m:sSubPr>
              <m:e>
                <m:r>
                  <w:rPr>
                    <w:rFonts w:ascii="Cambria Math" w:hAnsi="Cambria Math"/>
                    <w:color w:val="FF0000"/>
                    <w:sz w:val="24"/>
                    <w:szCs w:val="24"/>
                  </w:rPr>
                  <m:t>N</m:t>
                </m:r>
              </m:e>
              <m:sub>
                <m:r>
                  <w:rPr>
                    <w:rFonts w:ascii="Cambria Math" w:hAnsi="Cambria Math"/>
                    <w:color w:val="FF0000"/>
                    <w:sz w:val="24"/>
                    <w:szCs w:val="24"/>
                  </w:rPr>
                  <m:t>j</m:t>
                </m:r>
              </m:sub>
            </m:sSub>
          </m:sub>
        </m:sSub>
        <m:r>
          <w:rPr>
            <w:rFonts w:ascii="Cambria Math" w:hAnsi="Cambria Math"/>
            <w:color w:val="FF0000"/>
            <w:sz w:val="24"/>
            <w:szCs w:val="24"/>
          </w:rPr>
          <m:t>)</m:t>
        </m:r>
      </m:oMath>
      <w:r w:rsidR="00F6694E" w:rsidRPr="007B7851">
        <w:rPr>
          <w:rFonts w:hint="eastAsia"/>
          <w:color w:val="FF0000"/>
          <w:sz w:val="24"/>
          <w:szCs w:val="24"/>
        </w:rPr>
        <w:t>。</w:t>
      </w:r>
      <w:r w:rsidRPr="007B7851">
        <w:rPr>
          <w:rFonts w:hint="eastAsia"/>
          <w:color w:val="FF0000"/>
          <w:sz w:val="24"/>
          <w:szCs w:val="24"/>
        </w:rPr>
        <w:t>每个元素</w:t>
      </w:r>
      <m:oMath>
        <m:sSub>
          <m:sSubPr>
            <m:ctrlPr>
              <w:rPr>
                <w:rFonts w:ascii="Cambria Math" w:hAnsi="Cambria Math"/>
                <w:i/>
                <w:color w:val="FF0000"/>
                <w:sz w:val="24"/>
                <w:szCs w:val="24"/>
              </w:rPr>
            </m:ctrlPr>
          </m:sSubPr>
          <m:e>
            <m:r>
              <w:rPr>
                <w:rFonts w:ascii="Cambria Math" w:hAnsi="Cambria Math"/>
                <w:color w:val="FF0000"/>
                <w:sz w:val="24"/>
                <w:szCs w:val="24"/>
              </w:rPr>
              <m:t>g</m:t>
            </m:r>
          </m:e>
          <m:sub>
            <m:r>
              <w:rPr>
                <w:rFonts w:ascii="Cambria Math" w:hAnsi="Cambria Math"/>
                <w:color w:val="FF0000"/>
                <w:sz w:val="24"/>
                <w:szCs w:val="24"/>
              </w:rPr>
              <m:t>n</m:t>
            </m:r>
          </m:sub>
        </m:sSub>
      </m:oMath>
      <w:r w:rsidRPr="007B7851">
        <w:rPr>
          <w:rFonts w:hint="eastAsia"/>
          <w:color w:val="FF0000"/>
          <w:sz w:val="24"/>
          <w:szCs w:val="24"/>
        </w:rPr>
        <w:t>是时间的函数，我们可以将其写为</w:t>
      </w:r>
      <m:oMath>
        <m:sSub>
          <m:sSubPr>
            <m:ctrlPr>
              <w:rPr>
                <w:rFonts w:ascii="Cambria Math" w:hAnsi="Cambria Math"/>
                <w:i/>
                <w:color w:val="FF0000"/>
                <w:sz w:val="24"/>
                <w:szCs w:val="24"/>
              </w:rPr>
            </m:ctrlPr>
          </m:sSubPr>
          <m:e>
            <m:r>
              <w:rPr>
                <w:rFonts w:ascii="Cambria Math" w:hAnsi="Cambria Math"/>
                <w:color w:val="FF0000"/>
                <w:sz w:val="24"/>
                <w:szCs w:val="24"/>
              </w:rPr>
              <m:t>g</m:t>
            </m:r>
          </m:e>
          <m:sub>
            <m:r>
              <w:rPr>
                <w:rFonts w:ascii="Cambria Math" w:hAnsi="Cambria Math"/>
                <w:color w:val="FF0000"/>
                <w:sz w:val="24"/>
                <w:szCs w:val="24"/>
              </w:rPr>
              <m:t>j</m:t>
            </m:r>
          </m:sub>
        </m:sSub>
        <m:r>
          <w:rPr>
            <w:rFonts w:ascii="Cambria Math" w:hAnsi="Cambria Math"/>
            <w:color w:val="FF0000"/>
            <w:sz w:val="24"/>
            <w:szCs w:val="24"/>
          </w:rPr>
          <m:t>[t]</m:t>
        </m:r>
      </m:oMath>
      <w:r w:rsidRPr="007B7851">
        <w:rPr>
          <w:rFonts w:hint="eastAsia"/>
          <w:color w:val="FF0000"/>
          <w:sz w:val="24"/>
          <w:szCs w:val="24"/>
        </w:rPr>
        <w:t>。对于每个金字塔等级的每个时间段，我们将短傅里叶变换应用于元素</w:t>
      </w:r>
      <m:oMath>
        <m:sSub>
          <m:sSubPr>
            <m:ctrlPr>
              <w:rPr>
                <w:rFonts w:ascii="Cambria Math" w:hAnsi="Cambria Math"/>
                <w:i/>
                <w:color w:val="FF0000"/>
                <w:sz w:val="24"/>
                <w:szCs w:val="24"/>
              </w:rPr>
            </m:ctrlPr>
          </m:sSubPr>
          <m:e>
            <m:r>
              <w:rPr>
                <w:rFonts w:ascii="Cambria Math" w:hAnsi="Cambria Math"/>
                <w:color w:val="FF0000"/>
                <w:sz w:val="24"/>
                <w:szCs w:val="24"/>
              </w:rPr>
              <m:t>g</m:t>
            </m:r>
          </m:e>
          <m:sub>
            <m:r>
              <w:rPr>
                <w:rFonts w:ascii="Cambria Math" w:hAnsi="Cambria Math"/>
                <w:color w:val="FF0000"/>
                <w:sz w:val="24"/>
                <w:szCs w:val="24"/>
              </w:rPr>
              <m:t>n</m:t>
            </m:r>
          </m:sub>
        </m:sSub>
        <m:r>
          <w:rPr>
            <w:rFonts w:ascii="Cambria Math" w:hAnsi="Cambria Math"/>
            <w:color w:val="FF0000"/>
            <w:sz w:val="24"/>
            <w:szCs w:val="24"/>
          </w:rPr>
          <m:t>[t]</m:t>
        </m:r>
      </m:oMath>
      <w:r w:rsidR="00F6694E" w:rsidRPr="007B7851">
        <w:rPr>
          <w:rFonts w:hint="eastAsia"/>
          <w:color w:val="FF0000"/>
          <w:sz w:val="24"/>
          <w:szCs w:val="24"/>
        </w:rPr>
        <w:t>，</w:t>
      </w:r>
      <w:r w:rsidRPr="007B7851">
        <w:rPr>
          <w:rFonts w:hint="eastAsia"/>
          <w:color w:val="FF0000"/>
          <w:sz w:val="24"/>
          <w:szCs w:val="24"/>
        </w:rPr>
        <w:t>并获得其傅里叶系数，并将它们用作慢速频率系数作为特征。关节</w:t>
      </w:r>
      <m:oMath>
        <m:r>
          <w:rPr>
            <w:rFonts w:ascii="Cambria Math" w:hAnsi="Cambria Math"/>
            <w:color w:val="FF0000"/>
            <w:sz w:val="24"/>
            <w:szCs w:val="24"/>
          </w:rPr>
          <m:t>j</m:t>
        </m:r>
      </m:oMath>
      <w:r w:rsidRPr="007B7851">
        <w:rPr>
          <w:rFonts w:hint="eastAsia"/>
          <w:color w:val="FF0000"/>
          <w:sz w:val="24"/>
          <w:szCs w:val="24"/>
        </w:rPr>
        <w:t>处的傅立叶时间金字塔特征是定义为金字塔所有层次的低频系数，并表示为</w:t>
      </w:r>
      <m:oMath>
        <m:sSub>
          <m:sSubPr>
            <m:ctrlPr>
              <w:rPr>
                <w:rFonts w:ascii="Cambria Math" w:hAnsi="Cambria Math"/>
                <w:i/>
                <w:color w:val="FF0000"/>
                <w:sz w:val="24"/>
                <w:szCs w:val="24"/>
              </w:rPr>
            </m:ctrlPr>
          </m:sSubPr>
          <m:e>
            <m:r>
              <w:rPr>
                <w:rFonts w:ascii="Cambria Math" w:hAnsi="Cambria Math"/>
                <w:color w:val="FF0000"/>
                <w:sz w:val="24"/>
                <w:szCs w:val="24"/>
              </w:rPr>
              <m:t>G</m:t>
            </m:r>
          </m:e>
          <m:sub>
            <m:r>
              <w:rPr>
                <w:rFonts w:ascii="Cambria Math" w:hAnsi="Cambria Math"/>
                <w:color w:val="FF0000"/>
                <w:sz w:val="24"/>
                <w:szCs w:val="24"/>
              </w:rPr>
              <m:t>j</m:t>
            </m:r>
          </m:sub>
        </m:sSub>
      </m:oMath>
      <w:r w:rsidRPr="007B7851">
        <w:rPr>
          <w:rFonts w:hint="eastAsia"/>
          <w:color w:val="FF0000"/>
          <w:sz w:val="24"/>
          <w:szCs w:val="24"/>
        </w:rPr>
        <w:t>。</w:t>
      </w:r>
    </w:p>
    <w:p w14:paraId="54FA416D" w14:textId="6C6B35B3" w:rsidR="002708AC" w:rsidRPr="00FA7DD4" w:rsidRDefault="00FA7DD4" w:rsidP="00684BBF">
      <w:pPr>
        <w:ind w:firstLineChars="200" w:firstLine="480"/>
        <w:rPr>
          <w:color w:val="FF0000"/>
          <w:sz w:val="24"/>
          <w:szCs w:val="24"/>
        </w:rPr>
      </w:pPr>
      <w:r>
        <w:rPr>
          <w:rFonts w:hint="eastAsia"/>
          <w:color w:val="FF0000"/>
          <w:sz w:val="24"/>
          <w:szCs w:val="24"/>
        </w:rPr>
        <w:lastRenderedPageBreak/>
        <w:t>使用</w:t>
      </w:r>
      <w:r w:rsidRPr="00FA7DD4">
        <w:rPr>
          <w:rFonts w:hint="eastAsia"/>
          <w:color w:val="FF0000"/>
          <w:sz w:val="24"/>
          <w:szCs w:val="24"/>
        </w:rPr>
        <w:t>傅立叶时空金字塔特征有几个好处。首先，通过丢弃高频傅立叶系数，所提出的特征对噪声具有鲁棒性。其次，该特征对时间错位不敏感，因为时间转换的时间序列具有相同的傅里叶系数幅度。最后，动作的时间结构以金字塔结构为特征</w:t>
      </w:r>
    </w:p>
    <w:p w14:paraId="39C52AE2" w14:textId="2EF42CB1" w:rsidR="009C1BFB" w:rsidRDefault="000F0090" w:rsidP="002708AC">
      <w:pPr>
        <w:pStyle w:val="2"/>
        <w:numPr>
          <w:ilvl w:val="1"/>
          <w:numId w:val="27"/>
        </w:numPr>
        <w:spacing w:before="156" w:after="156"/>
      </w:pPr>
      <w:bookmarkStart w:id="112" w:name="_Toc6074266"/>
      <w:r>
        <w:rPr>
          <w:rFonts w:hint="eastAsia"/>
        </w:rPr>
        <w:t>视频序列特征的分批</w:t>
      </w:r>
      <w:r w:rsidR="006A4CA5">
        <w:rPr>
          <w:rFonts w:hint="eastAsia"/>
        </w:rPr>
        <w:t>处理</w:t>
      </w:r>
      <w:bookmarkEnd w:id="112"/>
    </w:p>
    <w:p w14:paraId="6D898A51" w14:textId="62D45431" w:rsidR="00322FB2" w:rsidRDefault="00810E31" w:rsidP="00322FB2">
      <w:pPr>
        <w:ind w:firstLineChars="200" w:firstLine="480"/>
        <w:rPr>
          <w:sz w:val="24"/>
          <w:szCs w:val="24"/>
        </w:rPr>
      </w:pPr>
      <w:r w:rsidRPr="00810E31">
        <w:rPr>
          <w:rFonts w:hint="eastAsia"/>
          <w:sz w:val="24"/>
          <w:szCs w:val="24"/>
        </w:rPr>
        <w:t>由于视频序列涉及大量实时更新的数据，将</w:t>
      </w:r>
      <w:r w:rsidR="00382EA5">
        <w:rPr>
          <w:rFonts w:hint="eastAsia"/>
          <w:sz w:val="24"/>
          <w:szCs w:val="24"/>
        </w:rPr>
        <w:t>来自硬盘或者网络的数据一次性读入并提取特征是不现实的。因此，</w:t>
      </w:r>
      <w:r w:rsidRPr="00810E31">
        <w:rPr>
          <w:rFonts w:hint="eastAsia"/>
          <w:sz w:val="24"/>
          <w:szCs w:val="24"/>
        </w:rPr>
        <w:t>对视频序列进行分配处理，就要借助增量学习的方法。增量学习思想可以描述为：每当新增数据（读取数据）时，并不需要重建已有的模型，而是原有模型的基础上，仅对由于新增数据所引起的变化进行更新。</w:t>
      </w:r>
      <w:r w:rsidR="00B73A0A">
        <w:rPr>
          <w:rFonts w:hint="eastAsia"/>
          <w:sz w:val="24"/>
          <w:szCs w:val="24"/>
        </w:rPr>
        <w:t>增量训练如</w:t>
      </w:r>
      <w:r w:rsidR="00B73A0A">
        <w:rPr>
          <w:sz w:val="24"/>
          <w:szCs w:val="24"/>
        </w:rPr>
        <w:fldChar w:fldCharType="begin"/>
      </w:r>
      <w:r w:rsidR="00B73A0A">
        <w:rPr>
          <w:sz w:val="24"/>
          <w:szCs w:val="24"/>
        </w:rPr>
        <w:instrText xml:space="preserve"> </w:instrText>
      </w:r>
      <w:r w:rsidR="00B73A0A">
        <w:rPr>
          <w:rFonts w:hint="eastAsia"/>
          <w:sz w:val="24"/>
          <w:szCs w:val="24"/>
        </w:rPr>
        <w:instrText>REF _Ref4880790 \h</w:instrText>
      </w:r>
      <w:r w:rsidR="00B73A0A">
        <w:rPr>
          <w:sz w:val="24"/>
          <w:szCs w:val="24"/>
        </w:rPr>
        <w:instrText xml:space="preserve">  \* MERGEFORMAT </w:instrText>
      </w:r>
      <w:r w:rsidR="00B73A0A">
        <w:rPr>
          <w:sz w:val="24"/>
          <w:szCs w:val="24"/>
        </w:rPr>
      </w:r>
      <w:r w:rsidR="00B73A0A">
        <w:rPr>
          <w:sz w:val="24"/>
          <w:szCs w:val="24"/>
        </w:rPr>
        <w:fldChar w:fldCharType="separate"/>
      </w:r>
      <w:r w:rsidR="00971587" w:rsidRPr="00971587">
        <w:rPr>
          <w:rFonts w:hint="eastAsia"/>
          <w:sz w:val="24"/>
          <w:szCs w:val="24"/>
        </w:rPr>
        <w:t>图</w:t>
      </w:r>
      <w:r w:rsidR="00971587" w:rsidRPr="00971587">
        <w:rPr>
          <w:rFonts w:hint="eastAsia"/>
          <w:sz w:val="24"/>
          <w:szCs w:val="24"/>
        </w:rPr>
        <w:t xml:space="preserve"> </w:t>
      </w:r>
      <w:r w:rsidR="00971587" w:rsidRPr="00971587">
        <w:rPr>
          <w:sz w:val="24"/>
          <w:szCs w:val="24"/>
        </w:rPr>
        <w:t>5</w:t>
      </w:r>
      <w:r w:rsidR="00971587" w:rsidRPr="00971587">
        <w:rPr>
          <w:sz w:val="24"/>
          <w:szCs w:val="24"/>
        </w:rPr>
        <w:noBreakHyphen/>
        <w:t>1</w:t>
      </w:r>
      <w:r w:rsidR="00971587">
        <w:t xml:space="preserve"> </w:t>
      </w:r>
      <w:r w:rsidR="00971587">
        <w:rPr>
          <w:rFonts w:hint="eastAsia"/>
        </w:rPr>
        <w:t>增量训练流程图</w:t>
      </w:r>
      <w:r w:rsidR="00B73A0A">
        <w:rPr>
          <w:sz w:val="24"/>
          <w:szCs w:val="24"/>
        </w:rPr>
        <w:fldChar w:fldCharType="end"/>
      </w:r>
      <w:r w:rsidR="00B73A0A">
        <w:rPr>
          <w:rFonts w:hint="eastAsia"/>
          <w:sz w:val="24"/>
          <w:szCs w:val="24"/>
        </w:rPr>
        <w:t>所示。</w:t>
      </w:r>
    </w:p>
    <w:p w14:paraId="471E69D6" w14:textId="677E2620" w:rsidR="00322FB2" w:rsidRDefault="00322FB2" w:rsidP="00322FB2">
      <w:pPr>
        <w:ind w:firstLineChars="200" w:firstLine="480"/>
        <w:jc w:val="center"/>
        <w:rPr>
          <w:sz w:val="24"/>
          <w:szCs w:val="24"/>
        </w:rPr>
      </w:pPr>
      <w:r>
        <w:rPr>
          <w:rFonts w:hint="eastAsia"/>
          <w:noProof/>
          <w:sz w:val="24"/>
          <w:szCs w:val="24"/>
        </w:rPr>
        <w:drawing>
          <wp:inline distT="0" distB="0" distL="0" distR="0" wp14:anchorId="4C8553E5" wp14:editId="5E9DBB96">
            <wp:extent cx="3962400" cy="2487155"/>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增量学习流程图.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69034" cy="2491319"/>
                    </a:xfrm>
                    <a:prstGeom prst="rect">
                      <a:avLst/>
                    </a:prstGeom>
                  </pic:spPr>
                </pic:pic>
              </a:graphicData>
            </a:graphic>
          </wp:inline>
        </w:drawing>
      </w:r>
    </w:p>
    <w:p w14:paraId="11EA2BD1" w14:textId="71C85E64" w:rsidR="00063B19" w:rsidRPr="00B17FA9" w:rsidRDefault="00B17FA9" w:rsidP="00B17FA9">
      <w:pPr>
        <w:pStyle w:val="af4"/>
        <w:ind w:left="227"/>
        <w:jc w:val="center"/>
      </w:pPr>
      <w:bookmarkStart w:id="113" w:name="_Ref4880790"/>
      <w:r>
        <w:rPr>
          <w:rFonts w:hint="eastAsia"/>
        </w:rPr>
        <w:t>图</w:t>
      </w:r>
      <w:r>
        <w:rPr>
          <w:rFonts w:hint="eastAsia"/>
        </w:rPr>
        <w:t xml:space="preserve"> </w:t>
      </w:r>
      <w:r w:rsidR="00955DD3">
        <w:fldChar w:fldCharType="begin"/>
      </w:r>
      <w:r w:rsidR="00955DD3">
        <w:instrText xml:space="preserve"> </w:instrText>
      </w:r>
      <w:r w:rsidR="00955DD3">
        <w:rPr>
          <w:rFonts w:hint="eastAsia"/>
        </w:rPr>
        <w:instrText>STYLEREF 1 \s</w:instrText>
      </w:r>
      <w:r w:rsidR="00955DD3">
        <w:instrText xml:space="preserve"> </w:instrText>
      </w:r>
      <w:r w:rsidR="00955DD3">
        <w:fldChar w:fldCharType="separate"/>
      </w:r>
      <w:r w:rsidR="00971587">
        <w:rPr>
          <w:noProof/>
        </w:rPr>
        <w:t>5</w:t>
      </w:r>
      <w:r w:rsidR="00955DD3">
        <w:fldChar w:fldCharType="end"/>
      </w:r>
      <w:r w:rsidR="00955DD3">
        <w:noBreakHyphen/>
      </w:r>
      <w:r w:rsidR="00955DD3">
        <w:fldChar w:fldCharType="begin"/>
      </w:r>
      <w:r w:rsidR="00955DD3">
        <w:instrText xml:space="preserve"> </w:instrText>
      </w:r>
      <w:r w:rsidR="00955DD3">
        <w:rPr>
          <w:rFonts w:hint="eastAsia"/>
        </w:rPr>
        <w:instrText xml:space="preserve">SEQ </w:instrText>
      </w:r>
      <w:r w:rsidR="00955DD3">
        <w:rPr>
          <w:rFonts w:hint="eastAsia"/>
        </w:rPr>
        <w:instrText>图</w:instrText>
      </w:r>
      <w:r w:rsidR="00955DD3">
        <w:rPr>
          <w:rFonts w:hint="eastAsia"/>
        </w:rPr>
        <w:instrText xml:space="preserve"> \* ARABIC \s 1</w:instrText>
      </w:r>
      <w:r w:rsidR="00955DD3">
        <w:instrText xml:space="preserve"> </w:instrText>
      </w:r>
      <w:r w:rsidR="00955DD3">
        <w:fldChar w:fldCharType="separate"/>
      </w:r>
      <w:r w:rsidR="00971587">
        <w:rPr>
          <w:noProof/>
        </w:rPr>
        <w:t>1</w:t>
      </w:r>
      <w:r w:rsidR="00955DD3">
        <w:fldChar w:fldCharType="end"/>
      </w:r>
      <w:r>
        <w:t xml:space="preserve"> </w:t>
      </w:r>
      <w:r>
        <w:rPr>
          <w:rFonts w:hint="eastAsia"/>
        </w:rPr>
        <w:t>增量训练流程图</w:t>
      </w:r>
      <w:bookmarkEnd w:id="113"/>
    </w:p>
    <w:p w14:paraId="687A8505" w14:textId="6B22FF5B" w:rsidR="00810E31" w:rsidRDefault="00810E31" w:rsidP="00810E31">
      <w:pPr>
        <w:ind w:firstLineChars="200" w:firstLine="480"/>
        <w:rPr>
          <w:sz w:val="24"/>
          <w:szCs w:val="24"/>
        </w:rPr>
      </w:pPr>
      <w:r w:rsidRPr="00810E31">
        <w:rPr>
          <w:rFonts w:hint="eastAsia"/>
          <w:sz w:val="24"/>
          <w:szCs w:val="24"/>
        </w:rPr>
        <w:t>增量学习的作用体现在两个方面：一方面不需要一次性从外部存储设备中读取所有数据，减少了内存资源的占用；另一方面充分利用了已经部署用于训练的数据集，减少了后续训练的时间，符合视频序列识别的特点。</w:t>
      </w:r>
    </w:p>
    <w:p w14:paraId="77206F12" w14:textId="543F7BCF" w:rsidR="000F3652" w:rsidRDefault="000F3652" w:rsidP="000F3652">
      <w:pPr>
        <w:pStyle w:val="3"/>
        <w:numPr>
          <w:ilvl w:val="2"/>
          <w:numId w:val="27"/>
        </w:numPr>
        <w:spacing w:before="156" w:after="156"/>
      </w:pPr>
      <w:bookmarkStart w:id="114" w:name="_Toc6074267"/>
      <w:r>
        <w:rPr>
          <w:rFonts w:hint="eastAsia"/>
        </w:rPr>
        <w:t>识别精度与数据冗余的平衡</w:t>
      </w:r>
      <w:bookmarkEnd w:id="114"/>
    </w:p>
    <w:p w14:paraId="4337B53D" w14:textId="7CF0FF4A" w:rsidR="000F3652" w:rsidRPr="00531CFB" w:rsidRDefault="000F3652" w:rsidP="00531CFB">
      <w:pPr>
        <w:ind w:firstLineChars="200" w:firstLine="480"/>
        <w:rPr>
          <w:sz w:val="24"/>
          <w:szCs w:val="24"/>
        </w:rPr>
        <w:sectPr w:rsidR="000F3652" w:rsidRPr="00531CFB" w:rsidSect="00687851">
          <w:pgSz w:w="11906" w:h="16838" w:code="9"/>
          <w:pgMar w:top="1418" w:right="1418" w:bottom="1418" w:left="1701" w:header="851" w:footer="992" w:gutter="0"/>
          <w:cols w:space="720"/>
          <w:titlePg/>
          <w:docGrid w:type="lines" w:linePitch="312"/>
        </w:sectPr>
      </w:pPr>
      <w:r w:rsidRPr="00531CFB">
        <w:rPr>
          <w:rFonts w:hint="eastAsia"/>
          <w:sz w:val="24"/>
          <w:szCs w:val="24"/>
        </w:rPr>
        <w:t>降低数据冗余度的方法依赖样本特征与所属分类的相关性，而往往样本容量越大越容易正确地分析出特征和分类的相关性。同时，样本容量大又必将导致数据冗余度上升，模型运行效率变低。反之，样本容量减小使模型运行效率增高的同时，</w:t>
      </w:r>
      <w:r w:rsidR="00D63D90" w:rsidRPr="00531CFB">
        <w:rPr>
          <w:rFonts w:hint="eastAsia"/>
          <w:sz w:val="24"/>
          <w:szCs w:val="24"/>
        </w:rPr>
        <w:t>识别精度将会下降。因此需要在识别精度和数据冗余之间找到一个平衡点，达到我们需要的效果。</w:t>
      </w:r>
    </w:p>
    <w:p w14:paraId="6622BE00" w14:textId="31950094" w:rsidR="00462D9C" w:rsidRDefault="00462D9C" w:rsidP="00462D9C">
      <w:pPr>
        <w:pStyle w:val="1"/>
        <w:numPr>
          <w:ilvl w:val="0"/>
          <w:numId w:val="27"/>
        </w:numPr>
        <w:spacing w:beforeLines="50" w:before="156" w:afterLines="50" w:after="156" w:line="360" w:lineRule="auto"/>
        <w:jc w:val="center"/>
        <w:rPr>
          <w:rFonts w:hAnsi="宋体"/>
          <w:sz w:val="32"/>
          <w:szCs w:val="32"/>
        </w:rPr>
      </w:pPr>
      <w:bookmarkStart w:id="115" w:name="_Toc6074268"/>
      <w:r w:rsidRPr="002A3445">
        <w:rPr>
          <w:rFonts w:hAnsi="宋体" w:hint="eastAsia"/>
          <w:sz w:val="32"/>
          <w:szCs w:val="32"/>
        </w:rPr>
        <w:lastRenderedPageBreak/>
        <w:t>基于</w:t>
      </w:r>
      <w:r w:rsidR="009C1BFB">
        <w:rPr>
          <w:rFonts w:hAnsi="宋体" w:hint="eastAsia"/>
          <w:sz w:val="32"/>
          <w:szCs w:val="32"/>
        </w:rPr>
        <w:t>学习特征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115"/>
    </w:p>
    <w:p w14:paraId="36CABBD1" w14:textId="159391EE" w:rsidR="00462D9C" w:rsidRDefault="00462D9C" w:rsidP="00462D9C"/>
    <w:p w14:paraId="5952229D" w14:textId="37A766BD" w:rsidR="00462D9C" w:rsidRDefault="00462D9C" w:rsidP="00462D9C"/>
    <w:p w14:paraId="2C1D2871" w14:textId="094C59C4" w:rsidR="00462D9C" w:rsidRDefault="00462D9C" w:rsidP="00462D9C"/>
    <w:p w14:paraId="511C6BE0" w14:textId="39A19216" w:rsidR="00462D9C" w:rsidRDefault="00462D9C" w:rsidP="00462D9C"/>
    <w:p w14:paraId="2D34F997" w14:textId="77777777" w:rsidR="00462D9C" w:rsidRDefault="00462D9C" w:rsidP="00462D9C">
      <w:pPr>
        <w:sectPr w:rsidR="00462D9C" w:rsidSect="00687851">
          <w:pgSz w:w="11906" w:h="16838" w:code="9"/>
          <w:pgMar w:top="1418" w:right="1418" w:bottom="1418" w:left="1701" w:header="851" w:footer="992" w:gutter="0"/>
          <w:cols w:space="720"/>
          <w:titlePg/>
          <w:docGrid w:type="lines" w:linePitch="312"/>
        </w:sectPr>
      </w:pPr>
    </w:p>
    <w:p w14:paraId="1D6FB4CA" w14:textId="673D01CE" w:rsidR="001453B5" w:rsidRPr="00FF6BD2" w:rsidRDefault="00D8052C" w:rsidP="00600CCC">
      <w:pPr>
        <w:pStyle w:val="1"/>
        <w:spacing w:beforeLines="50" w:before="156" w:afterLines="50" w:after="156" w:line="360" w:lineRule="auto"/>
        <w:jc w:val="center"/>
        <w:rPr>
          <w:sz w:val="32"/>
          <w:szCs w:val="32"/>
        </w:rPr>
      </w:pPr>
      <w:bookmarkStart w:id="116" w:name="_Toc6074269"/>
      <w:r w:rsidRPr="00FF6BD2">
        <w:rPr>
          <w:rFonts w:hAnsi="宋体"/>
          <w:sz w:val="32"/>
          <w:szCs w:val="32"/>
        </w:rPr>
        <w:lastRenderedPageBreak/>
        <w:t>参考文献</w:t>
      </w:r>
      <w:bookmarkEnd w:id="83"/>
      <w:bookmarkEnd w:id="84"/>
      <w:bookmarkEnd w:id="85"/>
      <w:bookmarkEnd w:id="86"/>
      <w:bookmarkEnd w:id="87"/>
      <w:bookmarkEnd w:id="88"/>
      <w:bookmarkEnd w:id="116"/>
    </w:p>
    <w:p w14:paraId="617773A3" w14:textId="77777777" w:rsidR="00DE21C6" w:rsidRDefault="001453B5" w:rsidP="00DE21C6">
      <w:pPr>
        <w:widowControl w:val="0"/>
        <w:numPr>
          <w:ilvl w:val="0"/>
          <w:numId w:val="15"/>
        </w:numPr>
        <w:jc w:val="both"/>
        <w:rPr>
          <w:sz w:val="24"/>
          <w:szCs w:val="24"/>
        </w:rPr>
      </w:pPr>
      <w:r w:rsidRPr="002E6BC6">
        <w:rPr>
          <w:sz w:val="24"/>
          <w:szCs w:val="24"/>
        </w:rPr>
        <w:fldChar w:fldCharType="begin"/>
      </w:r>
      <w:r w:rsidRPr="004A0026">
        <w:rPr>
          <w:sz w:val="24"/>
          <w:szCs w:val="24"/>
        </w:rPr>
        <w:instrText xml:space="preserve"> ADDIN EN.REFLIST </w:instrText>
      </w:r>
      <w:r w:rsidRPr="002E6BC6">
        <w:rPr>
          <w:sz w:val="24"/>
          <w:szCs w:val="24"/>
        </w:rPr>
        <w:fldChar w:fldCharType="separate"/>
      </w:r>
      <w:bookmarkStart w:id="117" w:name="_Ref533683886"/>
      <w:bookmarkStart w:id="118" w:name="_Ref533679504"/>
      <w:r w:rsidR="00DE21C6" w:rsidRPr="00DE21C6">
        <w:rPr>
          <w:sz w:val="24"/>
          <w:szCs w:val="24"/>
        </w:rPr>
        <w:t>Vinh T Q , Tri N T . Hand gesture recognition based on depth image using kinect sensor[C]// Information &amp; Computer Science. IEEE, 2015.</w:t>
      </w:r>
      <w:bookmarkEnd w:id="117"/>
    </w:p>
    <w:p w14:paraId="3E9C0E47" w14:textId="77777777" w:rsidR="00FC7E5E" w:rsidRDefault="00FC7E5E" w:rsidP="00FC7E5E">
      <w:pPr>
        <w:widowControl w:val="0"/>
        <w:numPr>
          <w:ilvl w:val="0"/>
          <w:numId w:val="15"/>
        </w:numPr>
        <w:jc w:val="both"/>
        <w:rPr>
          <w:sz w:val="24"/>
          <w:szCs w:val="24"/>
        </w:rPr>
      </w:pPr>
      <w:bookmarkStart w:id="119" w:name="_Ref533684166"/>
      <w:r w:rsidRPr="00FC7E5E">
        <w:rPr>
          <w:sz w:val="24"/>
          <w:szCs w:val="24"/>
        </w:rPr>
        <w:t>Chuan C H , Chen Y N , Fan K C . Human Action Recognition Based on Action Forests Model Using Kinect Camera[C]// 2016 30th International Conference on Advanced Information Networking and Applications Workshops (WAINA). IEEE, 2016.</w:t>
      </w:r>
      <w:bookmarkEnd w:id="119"/>
    </w:p>
    <w:p w14:paraId="03DCA060" w14:textId="77777777" w:rsidR="00FC7E5E" w:rsidRDefault="00FC7E5E" w:rsidP="00FC7E5E">
      <w:pPr>
        <w:widowControl w:val="0"/>
        <w:numPr>
          <w:ilvl w:val="0"/>
          <w:numId w:val="15"/>
        </w:numPr>
        <w:jc w:val="both"/>
        <w:rPr>
          <w:sz w:val="24"/>
          <w:szCs w:val="24"/>
        </w:rPr>
      </w:pPr>
      <w:bookmarkStart w:id="120" w:name="_Ref533684476"/>
      <w:r w:rsidRPr="00FC7E5E">
        <w:rPr>
          <w:sz w:val="24"/>
          <w:szCs w:val="24"/>
        </w:rPr>
        <w:t>Fujino M , Zin T T . Action Recognition System with the Microsoft KinectV2 Using a Hidden Markov Model[C]// Third International Conference on Computing Measurement Control &amp; Sensor Network. IEEE, 2017.</w:t>
      </w:r>
      <w:bookmarkEnd w:id="120"/>
    </w:p>
    <w:p w14:paraId="4201298A" w14:textId="77777777" w:rsidR="003D2CA4" w:rsidRDefault="003D2CA4" w:rsidP="003D2CA4">
      <w:pPr>
        <w:widowControl w:val="0"/>
        <w:numPr>
          <w:ilvl w:val="0"/>
          <w:numId w:val="15"/>
        </w:numPr>
        <w:jc w:val="both"/>
        <w:rPr>
          <w:sz w:val="24"/>
          <w:szCs w:val="24"/>
        </w:rPr>
      </w:pPr>
      <w:bookmarkStart w:id="121" w:name="_Ref533768398"/>
      <w:r w:rsidRPr="003D2CA4">
        <w:rPr>
          <w:sz w:val="24"/>
          <w:szCs w:val="24"/>
        </w:rPr>
        <w:t>Wang Z, Mirbozorgi S A, Ghovanloo M. Towards a Kinect-based behavior recognition and analysis system for small animals[C]//Biomedical Circuits and Systems Conference (BioCAS), 2015 IEEE. IEEE, 2015: 1-4.</w:t>
      </w:r>
      <w:bookmarkEnd w:id="121"/>
    </w:p>
    <w:p w14:paraId="41A3627B" w14:textId="77777777" w:rsidR="00C87032" w:rsidRDefault="00C87032" w:rsidP="00C87032">
      <w:pPr>
        <w:widowControl w:val="0"/>
        <w:numPr>
          <w:ilvl w:val="0"/>
          <w:numId w:val="15"/>
        </w:numPr>
        <w:jc w:val="both"/>
        <w:rPr>
          <w:sz w:val="24"/>
          <w:szCs w:val="24"/>
        </w:rPr>
      </w:pPr>
      <w:bookmarkStart w:id="122" w:name="_Ref533759124"/>
      <w:r w:rsidRPr="00C87032">
        <w:rPr>
          <w:sz w:val="24"/>
          <w:szCs w:val="24"/>
        </w:rPr>
        <w:t>Jonguk L , Long J , Daihee P , et al. Automatic Recognition of Aggressive Behavior in Pigs Using a Kinect Depth Sensor[J]. Sensors, 2016, 16(5):631-.</w:t>
      </w:r>
      <w:bookmarkEnd w:id="122"/>
    </w:p>
    <w:p w14:paraId="3405F03C" w14:textId="77777777" w:rsidR="00090B26" w:rsidRPr="004A0026" w:rsidRDefault="00090B26" w:rsidP="00090B26">
      <w:pPr>
        <w:widowControl w:val="0"/>
        <w:numPr>
          <w:ilvl w:val="0"/>
          <w:numId w:val="15"/>
        </w:numPr>
        <w:jc w:val="both"/>
        <w:rPr>
          <w:sz w:val="24"/>
          <w:szCs w:val="24"/>
        </w:rPr>
      </w:pPr>
      <w:bookmarkStart w:id="123" w:name="_Ref533768431"/>
      <w:r w:rsidRPr="00090B26">
        <w:rPr>
          <w:sz w:val="24"/>
          <w:szCs w:val="24"/>
        </w:rPr>
        <w:t>Banerjee T, Yefimova M, Keller J M, et al. Exploratory analysis of older adults’ sedentary behavior in the primary living area using kinect depth data[J]. Journal of Ambient Intelligence and Smart Environments, 2017, 9(2): 163-179.</w:t>
      </w:r>
      <w:bookmarkEnd w:id="123"/>
    </w:p>
    <w:p w14:paraId="62DE08AF" w14:textId="77777777" w:rsidR="00DE21C6" w:rsidRPr="003452D2" w:rsidRDefault="00DE21C6" w:rsidP="00DE21C6">
      <w:pPr>
        <w:widowControl w:val="0"/>
        <w:numPr>
          <w:ilvl w:val="0"/>
          <w:numId w:val="15"/>
        </w:numPr>
        <w:jc w:val="both"/>
        <w:rPr>
          <w:sz w:val="24"/>
          <w:szCs w:val="24"/>
        </w:rPr>
      </w:pPr>
      <w:bookmarkStart w:id="124" w:name="_Ref533684169"/>
      <w:r w:rsidRPr="004A0026">
        <w:rPr>
          <w:rFonts w:hint="eastAsia"/>
          <w:sz w:val="24"/>
          <w:szCs w:val="24"/>
        </w:rPr>
        <w:t>D</w:t>
      </w:r>
      <w:r w:rsidR="006320E6" w:rsidRPr="004A0026">
        <w:rPr>
          <w:rFonts w:hint="eastAsia"/>
          <w:sz w:val="24"/>
          <w:szCs w:val="24"/>
        </w:rPr>
        <w:t>awar N, Kehtarnavaz N. Real-Time Continuous Detection and Recognition of Subject-Specific Smart TV Gestures via Fusion of Depth and Inertial Sensing[J]. IEEE Access, 2018:1-1.</w:t>
      </w:r>
      <w:bookmarkEnd w:id="118"/>
      <w:bookmarkEnd w:id="124"/>
      <w:r w:rsidRPr="00DE21C6">
        <w:t xml:space="preserve"> </w:t>
      </w:r>
    </w:p>
    <w:p w14:paraId="7B000813" w14:textId="77777777" w:rsidR="003452D2" w:rsidRDefault="003452D2" w:rsidP="003452D2">
      <w:pPr>
        <w:widowControl w:val="0"/>
        <w:numPr>
          <w:ilvl w:val="0"/>
          <w:numId w:val="15"/>
        </w:numPr>
        <w:jc w:val="both"/>
        <w:rPr>
          <w:sz w:val="24"/>
          <w:szCs w:val="24"/>
        </w:rPr>
      </w:pPr>
      <w:bookmarkStart w:id="125" w:name="_Ref533797946"/>
      <w:r w:rsidRPr="003452D2">
        <w:rPr>
          <w:sz w:val="24"/>
          <w:szCs w:val="24"/>
        </w:rPr>
        <w:t>Chen C, Jafari R, Kehtarnavaz N. A survey of depth and inertial sensor fusion for human action recognition[J]. Multimedia Tools and Applications, 2017, 76(3): 4405-4425.</w:t>
      </w:r>
      <w:bookmarkEnd w:id="125"/>
    </w:p>
    <w:p w14:paraId="4B42AD53" w14:textId="77777777" w:rsidR="00091F83" w:rsidRDefault="00091F83" w:rsidP="00091F83">
      <w:pPr>
        <w:widowControl w:val="0"/>
        <w:numPr>
          <w:ilvl w:val="0"/>
          <w:numId w:val="15"/>
        </w:numPr>
        <w:jc w:val="both"/>
        <w:rPr>
          <w:sz w:val="24"/>
          <w:szCs w:val="24"/>
        </w:rPr>
      </w:pPr>
      <w:bookmarkStart w:id="126" w:name="_Ref533857078"/>
      <w:r w:rsidRPr="00091F83">
        <w:rPr>
          <w:sz w:val="24"/>
          <w:szCs w:val="24"/>
        </w:rPr>
        <w:t>Real-time human pose recognition in parts from single depth images[J]. Communications of the ACM, 2013, 56(1):116.</w:t>
      </w:r>
      <w:bookmarkEnd w:id="126"/>
    </w:p>
    <w:p w14:paraId="58001CB2" w14:textId="77777777" w:rsidR="006D24D5" w:rsidRDefault="006D24D5" w:rsidP="006D24D5">
      <w:pPr>
        <w:widowControl w:val="0"/>
        <w:numPr>
          <w:ilvl w:val="0"/>
          <w:numId w:val="15"/>
        </w:numPr>
        <w:jc w:val="both"/>
        <w:rPr>
          <w:sz w:val="24"/>
          <w:szCs w:val="24"/>
        </w:rPr>
      </w:pPr>
      <w:bookmarkStart w:id="127" w:name="_Ref533885952"/>
      <w:r w:rsidRPr="006D24D5">
        <w:rPr>
          <w:sz w:val="24"/>
          <w:szCs w:val="24"/>
        </w:rPr>
        <w:t>Schuldt C , Laptev I , Caputo B . Recognizing human actions: a local SVM approach[C]// Proceedings of the 17th International Conference on Pattern Recognition, 2004. ICPR 2004. IEEE, 2004.</w:t>
      </w:r>
      <w:bookmarkEnd w:id="127"/>
    </w:p>
    <w:p w14:paraId="1759C6D0" w14:textId="77777777" w:rsidR="006D24D5" w:rsidRDefault="006D24D5" w:rsidP="006D24D5">
      <w:pPr>
        <w:widowControl w:val="0"/>
        <w:numPr>
          <w:ilvl w:val="0"/>
          <w:numId w:val="15"/>
        </w:numPr>
        <w:jc w:val="both"/>
        <w:rPr>
          <w:sz w:val="24"/>
          <w:szCs w:val="24"/>
        </w:rPr>
      </w:pPr>
      <w:bookmarkStart w:id="128" w:name="_Ref533889708"/>
      <w:r w:rsidRPr="006D24D5">
        <w:rPr>
          <w:sz w:val="24"/>
          <w:szCs w:val="24"/>
        </w:rPr>
        <w:t xml:space="preserve">Dollar P , Rabaud V , Cottrell G , et al. Behavior recognition via sparse spatio-temporal </w:t>
      </w:r>
      <w:r w:rsidRPr="006D24D5">
        <w:rPr>
          <w:sz w:val="24"/>
          <w:szCs w:val="24"/>
        </w:rPr>
        <w:lastRenderedPageBreak/>
        <w:t>features[C]// Joint IEEE International Workshop on Visual Surveillance &amp; Performance Evaluation of Tracking &amp; Surveillance. IEEE, 2006.</w:t>
      </w:r>
      <w:bookmarkEnd w:id="128"/>
    </w:p>
    <w:p w14:paraId="6A2CCD7C" w14:textId="77777777" w:rsidR="00581CEA" w:rsidRDefault="00581CEA" w:rsidP="00581CEA">
      <w:pPr>
        <w:widowControl w:val="0"/>
        <w:numPr>
          <w:ilvl w:val="0"/>
          <w:numId w:val="15"/>
        </w:numPr>
        <w:jc w:val="both"/>
        <w:rPr>
          <w:sz w:val="24"/>
          <w:szCs w:val="24"/>
        </w:rPr>
      </w:pPr>
      <w:r w:rsidRPr="00581CEA">
        <w:rPr>
          <w:sz w:val="24"/>
          <w:szCs w:val="24"/>
        </w:rPr>
        <w:t>Laptev I , Marszalek M , Schmid C , et al. Learning realistic human actions from movies[C]// IEEE Conference on Computer Vision &amp; Pattern Recognition. IEEE, 2008.</w:t>
      </w:r>
    </w:p>
    <w:p w14:paraId="53D40987" w14:textId="5B48850C" w:rsidR="001A4ABA" w:rsidRDefault="001A4ABA" w:rsidP="001A4ABA">
      <w:pPr>
        <w:widowControl w:val="0"/>
        <w:numPr>
          <w:ilvl w:val="0"/>
          <w:numId w:val="15"/>
        </w:numPr>
        <w:jc w:val="both"/>
        <w:rPr>
          <w:sz w:val="24"/>
          <w:szCs w:val="24"/>
        </w:rPr>
      </w:pPr>
      <w:bookmarkStart w:id="129" w:name="_Ref534405596"/>
      <w:r w:rsidRPr="001A4ABA">
        <w:rPr>
          <w:sz w:val="24"/>
          <w:szCs w:val="24"/>
        </w:rPr>
        <w:t>Bobick A F, Davis J W. The recognition of human movement using temporal templates[J]. IEEE Transactions on pattern analysis and machine intelligence, 2001, 23(3): 257-267.</w:t>
      </w:r>
      <w:bookmarkEnd w:id="129"/>
    </w:p>
    <w:p w14:paraId="0824F28E" w14:textId="1011E0D5" w:rsidR="00854D5A" w:rsidRDefault="00854D5A" w:rsidP="00854D5A">
      <w:pPr>
        <w:widowControl w:val="0"/>
        <w:numPr>
          <w:ilvl w:val="0"/>
          <w:numId w:val="15"/>
        </w:numPr>
        <w:jc w:val="both"/>
        <w:rPr>
          <w:sz w:val="24"/>
          <w:szCs w:val="24"/>
        </w:rPr>
      </w:pPr>
      <w:bookmarkStart w:id="130" w:name="_Ref534491930"/>
      <w:r w:rsidRPr="00854D5A">
        <w:rPr>
          <w:sz w:val="24"/>
          <w:szCs w:val="24"/>
        </w:rPr>
        <w:t>Real-time human pose recognition in parts from single depth images[J]. Communications of the ACM, 2013, 56(1):116.</w:t>
      </w:r>
      <w:bookmarkEnd w:id="130"/>
    </w:p>
    <w:p w14:paraId="18EB0471" w14:textId="75979249" w:rsidR="00854D5A" w:rsidRDefault="00854D5A" w:rsidP="00854D5A">
      <w:pPr>
        <w:widowControl w:val="0"/>
        <w:numPr>
          <w:ilvl w:val="0"/>
          <w:numId w:val="15"/>
        </w:numPr>
        <w:jc w:val="both"/>
        <w:rPr>
          <w:sz w:val="24"/>
          <w:szCs w:val="24"/>
        </w:rPr>
      </w:pPr>
      <w:bookmarkStart w:id="131" w:name="_Ref534491943"/>
      <w:r w:rsidRPr="00854D5A">
        <w:rPr>
          <w:sz w:val="24"/>
          <w:szCs w:val="24"/>
        </w:rPr>
        <w:t>Yang X , Tian Y L . EigenJoints-based action recognition using Naïve-Bayes-Nearest-Neighbor[C]// 2012 IEEE Computer Society Conference on Computer Vision and Pattern Recognition Workshops (CVPR Workshops). IEEE Computer Society, 2012.</w:t>
      </w:r>
      <w:bookmarkEnd w:id="131"/>
    </w:p>
    <w:p w14:paraId="52D3F5DA" w14:textId="5E25C9BA" w:rsidR="00854D5A" w:rsidRDefault="00854D5A" w:rsidP="00854D5A">
      <w:pPr>
        <w:widowControl w:val="0"/>
        <w:numPr>
          <w:ilvl w:val="0"/>
          <w:numId w:val="15"/>
        </w:numPr>
        <w:jc w:val="both"/>
        <w:rPr>
          <w:sz w:val="24"/>
          <w:szCs w:val="24"/>
        </w:rPr>
      </w:pPr>
      <w:bookmarkStart w:id="132" w:name="_Ref534492011"/>
      <w:r w:rsidRPr="00854D5A">
        <w:rPr>
          <w:sz w:val="24"/>
          <w:szCs w:val="24"/>
        </w:rPr>
        <w:t>Xia L , Chen C C , Aggarwal J K . View invariant human action recognition using histograms of 3D joints[C]// Computer Vision and Pattern Recognition Workshops (CVPRW), 2012 IEEE Computer Society Conference on. IEEE, 2012.</w:t>
      </w:r>
      <w:bookmarkEnd w:id="132"/>
    </w:p>
    <w:p w14:paraId="6AB8C42D" w14:textId="46FFDE6D" w:rsidR="005B6198" w:rsidRDefault="005B6198" w:rsidP="005B6198">
      <w:pPr>
        <w:widowControl w:val="0"/>
        <w:numPr>
          <w:ilvl w:val="0"/>
          <w:numId w:val="15"/>
        </w:numPr>
        <w:jc w:val="both"/>
        <w:rPr>
          <w:sz w:val="24"/>
          <w:szCs w:val="24"/>
        </w:rPr>
      </w:pPr>
      <w:bookmarkStart w:id="133" w:name="_Ref345702"/>
      <w:r w:rsidRPr="005B6198">
        <w:rPr>
          <w:sz w:val="24"/>
          <w:szCs w:val="24"/>
        </w:rPr>
        <w:t>Yang X , Zhang C , Tian Y L . Recognizing actions using depth motion maps-based histograms of oriented gradients[C]// Acm International Conference on Multimedia. ACM, 2012.</w:t>
      </w:r>
      <w:bookmarkEnd w:id="133"/>
    </w:p>
    <w:p w14:paraId="6104CB65" w14:textId="4A3E8D7B" w:rsidR="00A31A90" w:rsidRDefault="00A31A90" w:rsidP="00A31A90">
      <w:pPr>
        <w:widowControl w:val="0"/>
        <w:numPr>
          <w:ilvl w:val="0"/>
          <w:numId w:val="15"/>
        </w:numPr>
        <w:jc w:val="both"/>
        <w:rPr>
          <w:sz w:val="24"/>
          <w:szCs w:val="24"/>
        </w:rPr>
      </w:pPr>
      <w:bookmarkStart w:id="134" w:name="_Ref467479"/>
      <w:r w:rsidRPr="00A31A90">
        <w:rPr>
          <w:sz w:val="24"/>
          <w:szCs w:val="24"/>
        </w:rPr>
        <w:t>Wang J , Liu Z , Chorowski J , et al. Robust 3D Action Recognition with Random Occupancy Patterns[M]// Computer Vision – ECCV 2012. 2012.</w:t>
      </w:r>
      <w:bookmarkEnd w:id="134"/>
    </w:p>
    <w:p w14:paraId="5CC68CD6" w14:textId="1C451D40" w:rsidR="00A31A90" w:rsidRDefault="00A31A90" w:rsidP="00A31A90">
      <w:pPr>
        <w:widowControl w:val="0"/>
        <w:numPr>
          <w:ilvl w:val="0"/>
          <w:numId w:val="15"/>
        </w:numPr>
        <w:jc w:val="both"/>
        <w:rPr>
          <w:sz w:val="24"/>
          <w:szCs w:val="24"/>
        </w:rPr>
      </w:pPr>
      <w:bookmarkStart w:id="135" w:name="_Ref467470"/>
      <w:r w:rsidRPr="00A31A90">
        <w:rPr>
          <w:sz w:val="24"/>
          <w:szCs w:val="24"/>
        </w:rPr>
        <w:t>Wang J , Liu Z , Wu Y , et al. Learning Actionlet Ensemble for 3D Human Action Recognition[J]. IEEE Transactions on Software Engineering, 2013, 36(5):914-927.</w:t>
      </w:r>
      <w:bookmarkEnd w:id="135"/>
    </w:p>
    <w:p w14:paraId="227FF24C" w14:textId="533BE718" w:rsidR="00C26F9E" w:rsidRDefault="00C26F9E" w:rsidP="00C26F9E">
      <w:pPr>
        <w:widowControl w:val="0"/>
        <w:numPr>
          <w:ilvl w:val="0"/>
          <w:numId w:val="15"/>
        </w:numPr>
        <w:jc w:val="both"/>
        <w:rPr>
          <w:sz w:val="24"/>
          <w:szCs w:val="24"/>
        </w:rPr>
      </w:pPr>
      <w:bookmarkStart w:id="136" w:name="_Ref1998487"/>
      <w:r w:rsidRPr="00C26F9E">
        <w:rPr>
          <w:sz w:val="24"/>
          <w:szCs w:val="24"/>
        </w:rPr>
        <w:t>Chen L , Wei H , Ferryman J . A survey of human motion analysis using depth imagery[J]. Pattern Recognition Letters, 2013, 34(15):1995-2006.</w:t>
      </w:r>
      <w:bookmarkEnd w:id="136"/>
    </w:p>
    <w:p w14:paraId="3C1D5338" w14:textId="4F74751E" w:rsidR="00324560" w:rsidRDefault="00324560" w:rsidP="00324560">
      <w:pPr>
        <w:widowControl w:val="0"/>
        <w:numPr>
          <w:ilvl w:val="0"/>
          <w:numId w:val="15"/>
        </w:numPr>
        <w:jc w:val="both"/>
        <w:rPr>
          <w:sz w:val="24"/>
          <w:szCs w:val="24"/>
        </w:rPr>
      </w:pPr>
      <w:bookmarkStart w:id="137" w:name="_Ref2153322"/>
      <w:r w:rsidRPr="00324560">
        <w:rPr>
          <w:sz w:val="24"/>
          <w:szCs w:val="24"/>
        </w:rPr>
        <w:t>Vieira A W, Nascimento E R, Oliveira G L, et al. STOP: Space-Time Occupancy Patterns for 3D Action Recognition from Depth Map Sequences[J]. 2012.</w:t>
      </w:r>
      <w:bookmarkEnd w:id="137"/>
    </w:p>
    <w:p w14:paraId="41BDD072" w14:textId="52F5E741" w:rsidR="00933F22" w:rsidRDefault="00933F22" w:rsidP="00933F22">
      <w:pPr>
        <w:widowControl w:val="0"/>
        <w:numPr>
          <w:ilvl w:val="0"/>
          <w:numId w:val="15"/>
        </w:numPr>
        <w:jc w:val="both"/>
        <w:rPr>
          <w:sz w:val="24"/>
          <w:szCs w:val="24"/>
        </w:rPr>
      </w:pPr>
      <w:bookmarkStart w:id="138" w:name="_Ref6006406"/>
      <w:r w:rsidRPr="00933F22">
        <w:rPr>
          <w:sz w:val="24"/>
          <w:szCs w:val="24"/>
        </w:rPr>
        <w:t>https://blog.csdn.net/xierhacker/article/details/70903617</w:t>
      </w:r>
      <w:bookmarkEnd w:id="138"/>
    </w:p>
    <w:p w14:paraId="3EB587D9" w14:textId="57E7C64A" w:rsidR="008D6ECF" w:rsidRPr="00DE21C6" w:rsidRDefault="008D6ECF" w:rsidP="008D6ECF">
      <w:pPr>
        <w:widowControl w:val="0"/>
        <w:numPr>
          <w:ilvl w:val="0"/>
          <w:numId w:val="15"/>
        </w:numPr>
        <w:jc w:val="both"/>
        <w:rPr>
          <w:sz w:val="24"/>
          <w:szCs w:val="24"/>
        </w:rPr>
      </w:pPr>
      <w:bookmarkStart w:id="139" w:name="_Ref6073931"/>
      <w:r w:rsidRPr="008D6ECF">
        <w:rPr>
          <w:rFonts w:hint="eastAsia"/>
          <w:sz w:val="24"/>
          <w:szCs w:val="24"/>
        </w:rPr>
        <w:t>陈万军</w:t>
      </w:r>
      <w:r w:rsidRPr="008D6ECF">
        <w:rPr>
          <w:rFonts w:hint="eastAsia"/>
          <w:sz w:val="24"/>
          <w:szCs w:val="24"/>
        </w:rPr>
        <w:t xml:space="preserve">, </w:t>
      </w:r>
      <w:r w:rsidRPr="008D6ECF">
        <w:rPr>
          <w:rFonts w:hint="eastAsia"/>
          <w:sz w:val="24"/>
          <w:szCs w:val="24"/>
        </w:rPr>
        <w:t>张二虎</w:t>
      </w:r>
      <w:r w:rsidRPr="008D6ECF">
        <w:rPr>
          <w:rFonts w:hint="eastAsia"/>
          <w:sz w:val="24"/>
          <w:szCs w:val="24"/>
        </w:rPr>
        <w:t xml:space="preserve">. </w:t>
      </w:r>
      <w:r w:rsidRPr="008D6ECF">
        <w:rPr>
          <w:rFonts w:hint="eastAsia"/>
          <w:sz w:val="24"/>
          <w:szCs w:val="24"/>
        </w:rPr>
        <w:t>基于深度信息的人体动作识别研究综述</w:t>
      </w:r>
      <w:r w:rsidRPr="008D6ECF">
        <w:rPr>
          <w:rFonts w:hint="eastAsia"/>
          <w:sz w:val="24"/>
          <w:szCs w:val="24"/>
        </w:rPr>
        <w:t xml:space="preserve">[J]. </w:t>
      </w:r>
      <w:r w:rsidRPr="008D6ECF">
        <w:rPr>
          <w:rFonts w:hint="eastAsia"/>
          <w:sz w:val="24"/>
          <w:szCs w:val="24"/>
        </w:rPr>
        <w:t>西安理工大学学报</w:t>
      </w:r>
      <w:r w:rsidRPr="008D6ECF">
        <w:rPr>
          <w:rFonts w:hint="eastAsia"/>
          <w:sz w:val="24"/>
          <w:szCs w:val="24"/>
        </w:rPr>
        <w:t>, 2015(3):253-264.</w:t>
      </w:r>
      <w:bookmarkEnd w:id="139"/>
    </w:p>
    <w:p w14:paraId="087E6713" w14:textId="77777777" w:rsidR="00440D6D" w:rsidRPr="00091F83" w:rsidRDefault="001453B5" w:rsidP="00091F83">
      <w:pPr>
        <w:widowControl w:val="0"/>
        <w:jc w:val="both"/>
        <w:rPr>
          <w:sz w:val="24"/>
          <w:szCs w:val="24"/>
        </w:rPr>
      </w:pPr>
      <w:r w:rsidRPr="002E6BC6">
        <w:rPr>
          <w:sz w:val="24"/>
          <w:szCs w:val="24"/>
        </w:rPr>
        <w:lastRenderedPageBreak/>
        <w:fldChar w:fldCharType="end"/>
      </w:r>
    </w:p>
    <w:p w14:paraId="7444EE02" w14:textId="77777777" w:rsidR="006177A0" w:rsidRPr="002E6BC6" w:rsidRDefault="006177A0" w:rsidP="001C003B">
      <w:pPr>
        <w:spacing w:beforeLines="50" w:before="156" w:afterLines="50" w:after="156"/>
        <w:rPr>
          <w:sz w:val="24"/>
          <w:szCs w:val="24"/>
        </w:rPr>
      </w:pPr>
    </w:p>
    <w:p w14:paraId="136BC614" w14:textId="77777777" w:rsidR="006177A0" w:rsidRPr="002E6BC6" w:rsidRDefault="006177A0" w:rsidP="001C003B">
      <w:pPr>
        <w:spacing w:beforeLines="50" w:before="156" w:afterLines="50" w:after="156"/>
        <w:rPr>
          <w:sz w:val="24"/>
          <w:szCs w:val="24"/>
        </w:rPr>
      </w:pPr>
    </w:p>
    <w:bookmarkStart w:id="140" w:name="_Toc533621557"/>
    <w:bookmarkStart w:id="141" w:name="_Toc294096688"/>
    <w:p w14:paraId="072E3AE3" w14:textId="1D2EE9FA" w:rsidR="00673465" w:rsidRDefault="00917904" w:rsidP="00922564">
      <w:pPr>
        <w:pStyle w:val="af4"/>
      </w:pPr>
      <w:r>
        <w:rPr>
          <w:noProof/>
        </w:rPr>
        <mc:AlternateContent>
          <mc:Choice Requires="wps">
            <w:drawing>
              <wp:anchor distT="0" distB="0" distL="114300" distR="114300" simplePos="0" relativeHeight="251663872" behindDoc="0" locked="0" layoutInCell="1" allowOverlap="1" wp14:anchorId="0B3BED92" wp14:editId="15159F5B">
                <wp:simplePos x="0" y="0"/>
                <wp:positionH relativeFrom="column">
                  <wp:posOffset>569595</wp:posOffset>
                </wp:positionH>
                <wp:positionV relativeFrom="paragraph">
                  <wp:posOffset>220980</wp:posOffset>
                </wp:positionV>
                <wp:extent cx="1202055" cy="346710"/>
                <wp:effectExtent l="11430" t="6985" r="405765" b="217805"/>
                <wp:wrapNone/>
                <wp:docPr id="7" name="AutoShape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2055" cy="346710"/>
                        </a:xfrm>
                        <a:prstGeom prst="wedgeRectCallout">
                          <a:avLst>
                            <a:gd name="adj1" fmla="val 76838"/>
                            <a:gd name="adj2" fmla="val 104579"/>
                          </a:avLst>
                        </a:prstGeom>
                        <a:solidFill>
                          <a:srgbClr val="FFFFFF"/>
                        </a:solidFill>
                        <a:ln w="9525">
                          <a:solidFill>
                            <a:srgbClr val="000000"/>
                          </a:solidFill>
                          <a:miter lim="800000"/>
                          <a:headEnd/>
                          <a:tailEnd/>
                        </a:ln>
                      </wps:spPr>
                      <wps:txbx>
                        <w:txbxContent>
                          <w:p w14:paraId="3E6BC91C" w14:textId="77777777" w:rsidR="00434029" w:rsidRPr="00BA1BF2" w:rsidRDefault="00434029" w:rsidP="00673465">
                            <w:pPr>
                              <w:spacing w:line="240" w:lineRule="auto"/>
                              <w:jc w:val="both"/>
                              <w:rPr>
                                <w:color w:val="FF0000"/>
                                <w:sz w:val="24"/>
                                <w:szCs w:val="24"/>
                              </w:rPr>
                            </w:pPr>
                            <w:r>
                              <w:rPr>
                                <w:rFonts w:hint="eastAsia"/>
                                <w:color w:val="FF0000"/>
                                <w:sz w:val="24"/>
                                <w:szCs w:val="24"/>
                              </w:rPr>
                              <w:t>另起一页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3BED92" id="AutoShape 229" o:spid="_x0000_s1027" type="#_x0000_t61" style="position:absolute;margin-left:44.85pt;margin-top:17.4pt;width:94.65pt;height:27.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" adj="27397,33389">
                <v:textbox>
                  <w:txbxContent>
                    <w:p w14:paraId="3E6BC91C" w14:textId="77777777" w:rsidR="00434029" w:rsidRPr="00BA1BF2" w:rsidRDefault="00434029" w:rsidP="00673465">
                      <w:pPr>
                        <w:spacing w:line="240" w:lineRule="auto"/>
                        <w:jc w:val="both"/>
                        <w:rPr>
                          <w:color w:val="FF0000"/>
                          <w:sz w:val="24"/>
                          <w:szCs w:val="24"/>
                        </w:rPr>
                      </w:pPr>
                      <w:r>
                        <w:rPr>
                          <w:rFonts w:hint="eastAsia"/>
                          <w:color w:val="FF0000"/>
                          <w:sz w:val="24"/>
                          <w:szCs w:val="24"/>
                        </w:rPr>
                        <w:t>另起一页</w:t>
                      </w:r>
                    </w:p>
                  </w:txbxContent>
                </v:textbox>
              </v:shape>
            </w:pict>
          </mc:Fallback>
        </mc:AlternateContent>
      </w:r>
      <w:bookmarkEnd w:id="140"/>
    </w:p>
    <w:p w14:paraId="70B8680B" w14:textId="77777777" w:rsidR="00324560" w:rsidRDefault="00324560" w:rsidP="005A50AF">
      <w:pPr>
        <w:pStyle w:val="1"/>
        <w:spacing w:beforeLines="50" w:before="156" w:afterLines="50" w:after="156" w:line="360" w:lineRule="auto"/>
        <w:jc w:val="center"/>
        <w:rPr>
          <w:rFonts w:hAnsi="宋体"/>
          <w:sz w:val="32"/>
          <w:szCs w:val="32"/>
        </w:rPr>
        <w:sectPr w:rsidR="00324560" w:rsidSect="00687851">
          <w:pgSz w:w="11906" w:h="16838" w:code="9"/>
          <w:pgMar w:top="1418" w:right="1418" w:bottom="1418" w:left="1701" w:header="851" w:footer="992" w:gutter="0"/>
          <w:pgNumType w:start="1"/>
          <w:cols w:space="720"/>
          <w:titlePg/>
          <w:docGrid w:type="lines" w:linePitch="312"/>
        </w:sectPr>
      </w:pPr>
    </w:p>
    <w:bookmarkStart w:id="142" w:name="_Toc6074270"/>
    <w:p w14:paraId="1395BBDB" w14:textId="605D2745" w:rsidR="00440D6D" w:rsidRPr="00D30E49" w:rsidRDefault="00917904" w:rsidP="005A50AF">
      <w:pPr>
        <w:pStyle w:val="1"/>
        <w:spacing w:beforeLines="50" w:before="156" w:afterLines="50" w:after="156" w:line="360" w:lineRule="auto"/>
        <w:jc w:val="center"/>
        <w:rPr>
          <w:sz w:val="32"/>
          <w:szCs w:val="32"/>
        </w:rPr>
      </w:pPr>
      <w:r>
        <w:rPr>
          <w:noProof/>
          <w:sz w:val="32"/>
          <w:szCs w:val="32"/>
        </w:rPr>
        <w:lastRenderedPageBreak/>
        <mc:AlternateContent>
          <mc:Choice Requires="wps">
            <w:drawing>
              <wp:anchor distT="0" distB="0" distL="114300" distR="114300" simplePos="0" relativeHeight="251658752" behindDoc="0" locked="0" layoutInCell="1" allowOverlap="1" wp14:anchorId="798F2B10" wp14:editId="0474102F">
                <wp:simplePos x="0" y="0"/>
                <wp:positionH relativeFrom="column">
                  <wp:posOffset>3534410</wp:posOffset>
                </wp:positionH>
                <wp:positionV relativeFrom="paragraph">
                  <wp:posOffset>-67310</wp:posOffset>
                </wp:positionV>
                <wp:extent cx="1855470" cy="700405"/>
                <wp:effectExtent l="318770" t="13970" r="6985" b="9525"/>
                <wp:wrapNone/>
                <wp:docPr id="6" name="AutoShape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5470" cy="700405"/>
                        </a:xfrm>
                        <a:prstGeom prst="wedgeRectCallout">
                          <a:avLst>
                            <a:gd name="adj1" fmla="val -65810"/>
                            <a:gd name="adj2" fmla="val -1769"/>
                          </a:avLst>
                        </a:prstGeom>
                        <a:solidFill>
                          <a:srgbClr val="FFFFFF"/>
                        </a:solidFill>
                        <a:ln w="9525">
                          <a:solidFill>
                            <a:srgbClr val="000000"/>
                          </a:solidFill>
                          <a:miter lim="800000"/>
                          <a:headEnd/>
                          <a:tailEnd/>
                        </a:ln>
                      </wps:spPr>
                      <wps:txbx>
                        <w:txbxContent>
                          <w:p w14:paraId="0642E3CC" w14:textId="77777777" w:rsidR="00434029" w:rsidRPr="00BA1BF2" w:rsidRDefault="00434029" w:rsidP="00D30E49">
                            <w:pPr>
                              <w:spacing w:line="240"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F2B10" id="AutoShape 221" o:spid="_x0000_s1028" type="#_x0000_t61" style="position:absolute;left:0;text-align:left;margin-left:278.3pt;margin-top:-5.3pt;width:146.1pt;height:55.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" adj="-3415,10418">
                <v:textbox>
                  <w:txbxContent>
                    <w:p w14:paraId="0642E3CC" w14:textId="77777777" w:rsidR="00434029" w:rsidRPr="00BA1BF2" w:rsidRDefault="00434029" w:rsidP="00D30E49">
                      <w:pPr>
                        <w:spacing w:line="240"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txbxContent>
                </v:textbox>
              </v:shape>
            </w:pict>
          </mc:Fallback>
        </mc:AlternateContent>
      </w:r>
      <w:r w:rsidR="00440D6D" w:rsidRPr="00D30E49">
        <w:rPr>
          <w:rFonts w:hAnsi="宋体"/>
          <w:sz w:val="32"/>
          <w:szCs w:val="32"/>
        </w:rPr>
        <w:t>致</w:t>
      </w:r>
      <w:r w:rsidR="00957AC7" w:rsidRPr="00D30E49">
        <w:rPr>
          <w:sz w:val="32"/>
          <w:szCs w:val="32"/>
        </w:rPr>
        <w:t xml:space="preserve">    </w:t>
      </w:r>
      <w:r w:rsidR="00440D6D" w:rsidRPr="00D30E49">
        <w:rPr>
          <w:rFonts w:hAnsi="宋体"/>
          <w:sz w:val="32"/>
          <w:szCs w:val="32"/>
        </w:rPr>
        <w:t>谢</w:t>
      </w:r>
      <w:bookmarkEnd w:id="141"/>
      <w:bookmarkEnd w:id="142"/>
    </w:p>
    <w:p w14:paraId="72548C88" w14:textId="77777777" w:rsidR="00440D6D" w:rsidRPr="00215476" w:rsidRDefault="007A2F36" w:rsidP="000E7778">
      <w:pPr>
        <w:ind w:firstLineChars="200" w:firstLine="480"/>
        <w:rPr>
          <w:sz w:val="24"/>
          <w:szCs w:val="24"/>
        </w:rPr>
      </w:pPr>
      <w:r w:rsidRPr="00215476">
        <w:rPr>
          <w:rFonts w:hAnsi="宋体"/>
          <w:sz w:val="24"/>
          <w:szCs w:val="24"/>
        </w:rPr>
        <w:t>四年的时间飞逝，</w:t>
      </w:r>
      <w:r w:rsidR="005A5E4C" w:rsidRPr="008F5199">
        <w:rPr>
          <w:rFonts w:ascii="宋体" w:hAnsi="宋体"/>
          <w:sz w:val="24"/>
        </w:rPr>
        <w:t>……</w:t>
      </w:r>
      <w:r w:rsidR="005A5E4C" w:rsidRPr="00215476">
        <w:rPr>
          <w:sz w:val="24"/>
          <w:szCs w:val="24"/>
        </w:rPr>
        <w:t xml:space="preserve"> </w:t>
      </w:r>
    </w:p>
    <w:p w14:paraId="30A044A7" w14:textId="77777777" w:rsidR="00440D6D" w:rsidRPr="00215476" w:rsidRDefault="00917904" w:rsidP="001C003B">
      <w:pPr>
        <w:spacing w:beforeLines="50" w:before="156" w:afterLines="50" w:after="156"/>
        <w:ind w:firstLineChars="200" w:firstLine="640"/>
        <w:rPr>
          <w:sz w:val="24"/>
          <w:szCs w:val="24"/>
        </w:rPr>
      </w:pPr>
      <w:r w:rsidRPr="00D30E49">
        <w:rPr>
          <w:noProof/>
          <w:sz w:val="32"/>
          <w:szCs w:val="32"/>
        </w:rPr>
        <mc:AlternateContent>
          <mc:Choice Requires="wps">
            <w:drawing>
              <wp:anchor distT="0" distB="0" distL="114300" distR="114300" simplePos="0" relativeHeight="251651584" behindDoc="0" locked="0" layoutInCell="1" allowOverlap="1" wp14:anchorId="739D88DA" wp14:editId="7D9812B8">
                <wp:simplePos x="0" y="0"/>
                <wp:positionH relativeFrom="column">
                  <wp:posOffset>1960880</wp:posOffset>
                </wp:positionH>
                <wp:positionV relativeFrom="paragraph">
                  <wp:posOffset>223520</wp:posOffset>
                </wp:positionV>
                <wp:extent cx="2476500" cy="869950"/>
                <wp:effectExtent l="831215" t="220980" r="6985" b="13970"/>
                <wp:wrapNone/>
                <wp:docPr id="5" name="AutoShap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869950"/>
                        </a:xfrm>
                        <a:prstGeom prst="wedgeRectCallout">
                          <a:avLst>
                            <a:gd name="adj1" fmla="val -81588"/>
                            <a:gd name="adj2" fmla="val -72042"/>
                          </a:avLst>
                        </a:prstGeom>
                        <a:solidFill>
                          <a:srgbClr val="FFFFFF"/>
                        </a:solidFill>
                        <a:ln w="9525">
                          <a:solidFill>
                            <a:srgbClr val="000000"/>
                          </a:solidFill>
                          <a:miter lim="800000"/>
                          <a:headEnd/>
                          <a:tailEnd/>
                        </a:ln>
                      </wps:spPr>
                      <wps:txbx>
                        <w:txbxContent>
                          <w:p w14:paraId="116DBE90" w14:textId="77777777" w:rsidR="00434029" w:rsidRDefault="00434029" w:rsidP="005A5E4C">
                            <w:pPr>
                              <w:spacing w:line="240" w:lineRule="auto"/>
                              <w:jc w:val="both"/>
                              <w:rPr>
                                <w:color w:val="FF0000"/>
                                <w:sz w:val="24"/>
                                <w:szCs w:val="24"/>
                              </w:rPr>
                            </w:pPr>
                            <w:r>
                              <w:rPr>
                                <w:rFonts w:hint="eastAsia"/>
                                <w:color w:val="FF0000"/>
                                <w:sz w:val="24"/>
                                <w:szCs w:val="24"/>
                              </w:rPr>
                              <w:t>正文，小四，宋体</w:t>
                            </w:r>
                            <w:r>
                              <w:rPr>
                                <w:rFonts w:hint="eastAsia"/>
                                <w:color w:val="FF0000"/>
                                <w:sz w:val="24"/>
                                <w:szCs w:val="24"/>
                              </w:rPr>
                              <w:t xml:space="preserve"> + Times New roman</w:t>
                            </w:r>
                            <w:r>
                              <w:rPr>
                                <w:rFonts w:hint="eastAsia"/>
                                <w:color w:val="FF0000"/>
                                <w:sz w:val="24"/>
                                <w:szCs w:val="24"/>
                              </w:rPr>
                              <w:t>，</w:t>
                            </w:r>
                            <w:r>
                              <w:rPr>
                                <w:rFonts w:hint="eastAsia"/>
                                <w:color w:val="FF0000"/>
                                <w:sz w:val="24"/>
                                <w:szCs w:val="24"/>
                              </w:rPr>
                              <w:t>1.5</w:t>
                            </w:r>
                            <w:r>
                              <w:rPr>
                                <w:rFonts w:hint="eastAsia"/>
                                <w:color w:val="FF0000"/>
                                <w:sz w:val="24"/>
                                <w:szCs w:val="24"/>
                              </w:rPr>
                              <w:t>倍行间距，</w:t>
                            </w:r>
                          </w:p>
                          <w:p w14:paraId="3A344300" w14:textId="77777777" w:rsidR="00434029" w:rsidRPr="00BA1BF2" w:rsidRDefault="00434029" w:rsidP="005A5E4C">
                            <w:pPr>
                              <w:spacing w:line="240" w:lineRule="auto"/>
                              <w:jc w:val="both"/>
                              <w:rPr>
                                <w:color w:val="FF0000"/>
                                <w:sz w:val="24"/>
                                <w:szCs w:val="24"/>
                              </w:rPr>
                            </w:pPr>
                            <w:r>
                              <w:rPr>
                                <w:rFonts w:hint="eastAsia"/>
                                <w:color w:val="FF0000"/>
                                <w:sz w:val="24"/>
                                <w:szCs w:val="24"/>
                              </w:rPr>
                              <w:t>首行缩进</w:t>
                            </w:r>
                            <w:r>
                              <w:rPr>
                                <w:rFonts w:hint="eastAsia"/>
                                <w:color w:val="FF0000"/>
                                <w:sz w:val="24"/>
                                <w:szCs w:val="24"/>
                              </w:rPr>
                              <w:t>2</w:t>
                            </w:r>
                            <w:r>
                              <w:rPr>
                                <w:rFonts w:hint="eastAsia"/>
                                <w:color w:val="FF0000"/>
                                <w:sz w:val="24"/>
                                <w:szCs w:val="24"/>
                              </w:rPr>
                              <w:t>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D88DA" id="AutoShape 133" o:spid="_x0000_s1029" type="#_x0000_t61" style="position:absolute;left:0;text-align:left;margin-left:154.4pt;margin-top:17.6pt;width:195pt;height:68.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" adj="-6823,-4761">
                <v:textbox>
                  <w:txbxContent>
                    <w:p w14:paraId="116DBE90" w14:textId="77777777" w:rsidR="00434029" w:rsidRDefault="00434029" w:rsidP="005A5E4C">
                      <w:pPr>
                        <w:spacing w:line="240" w:lineRule="auto"/>
                        <w:jc w:val="both"/>
                        <w:rPr>
                          <w:color w:val="FF0000"/>
                          <w:sz w:val="24"/>
                          <w:szCs w:val="24"/>
                        </w:rPr>
                      </w:pPr>
                      <w:r>
                        <w:rPr>
                          <w:rFonts w:hint="eastAsia"/>
                          <w:color w:val="FF0000"/>
                          <w:sz w:val="24"/>
                          <w:szCs w:val="24"/>
                        </w:rPr>
                        <w:t>正文，小四，宋体</w:t>
                      </w:r>
                      <w:r>
                        <w:rPr>
                          <w:rFonts w:hint="eastAsia"/>
                          <w:color w:val="FF0000"/>
                          <w:sz w:val="24"/>
                          <w:szCs w:val="24"/>
                        </w:rPr>
                        <w:t xml:space="preserve"> + Times New roman</w:t>
                      </w:r>
                      <w:r>
                        <w:rPr>
                          <w:rFonts w:hint="eastAsia"/>
                          <w:color w:val="FF0000"/>
                          <w:sz w:val="24"/>
                          <w:szCs w:val="24"/>
                        </w:rPr>
                        <w:t>，</w:t>
                      </w:r>
                      <w:r>
                        <w:rPr>
                          <w:rFonts w:hint="eastAsia"/>
                          <w:color w:val="FF0000"/>
                          <w:sz w:val="24"/>
                          <w:szCs w:val="24"/>
                        </w:rPr>
                        <w:t>1.5</w:t>
                      </w:r>
                      <w:r>
                        <w:rPr>
                          <w:rFonts w:hint="eastAsia"/>
                          <w:color w:val="FF0000"/>
                          <w:sz w:val="24"/>
                          <w:szCs w:val="24"/>
                        </w:rPr>
                        <w:t>倍行间距，</w:t>
                      </w:r>
                    </w:p>
                    <w:p w14:paraId="3A344300" w14:textId="77777777" w:rsidR="00434029" w:rsidRPr="00BA1BF2" w:rsidRDefault="00434029" w:rsidP="005A5E4C">
                      <w:pPr>
                        <w:spacing w:line="240" w:lineRule="auto"/>
                        <w:jc w:val="both"/>
                        <w:rPr>
                          <w:color w:val="FF0000"/>
                          <w:sz w:val="24"/>
                          <w:szCs w:val="24"/>
                        </w:rPr>
                      </w:pPr>
                      <w:r>
                        <w:rPr>
                          <w:rFonts w:hint="eastAsia"/>
                          <w:color w:val="FF0000"/>
                          <w:sz w:val="24"/>
                          <w:szCs w:val="24"/>
                        </w:rPr>
                        <w:t>首行缩进</w:t>
                      </w:r>
                      <w:r>
                        <w:rPr>
                          <w:rFonts w:hint="eastAsia"/>
                          <w:color w:val="FF0000"/>
                          <w:sz w:val="24"/>
                          <w:szCs w:val="24"/>
                        </w:rPr>
                        <w:t>2</w:t>
                      </w:r>
                      <w:r>
                        <w:rPr>
                          <w:rFonts w:hint="eastAsia"/>
                          <w:color w:val="FF0000"/>
                          <w:sz w:val="24"/>
                          <w:szCs w:val="24"/>
                        </w:rPr>
                        <w:t>字符</w:t>
                      </w:r>
                    </w:p>
                  </w:txbxContent>
                </v:textbox>
              </v:shape>
            </w:pict>
          </mc:Fallback>
        </mc:AlternateContent>
      </w:r>
    </w:p>
    <w:p w14:paraId="0F768F44" w14:textId="77777777" w:rsidR="00440D6D" w:rsidRPr="00215476" w:rsidRDefault="00440D6D" w:rsidP="001C003B">
      <w:pPr>
        <w:spacing w:beforeLines="50" w:before="156" w:afterLines="50" w:after="156"/>
        <w:ind w:firstLineChars="200" w:firstLine="480"/>
        <w:rPr>
          <w:sz w:val="24"/>
          <w:szCs w:val="24"/>
        </w:rPr>
      </w:pPr>
    </w:p>
    <w:p w14:paraId="5262D9F3" w14:textId="77777777" w:rsidR="00440D6D" w:rsidRPr="00215476" w:rsidRDefault="00440D6D" w:rsidP="001C003B">
      <w:pPr>
        <w:spacing w:before="50" w:after="50"/>
        <w:ind w:firstLineChars="200" w:firstLine="480"/>
        <w:rPr>
          <w:sz w:val="24"/>
          <w:szCs w:val="24"/>
        </w:rPr>
      </w:pPr>
    </w:p>
    <w:p w14:paraId="35502C99" w14:textId="77777777" w:rsidR="00440D6D" w:rsidRPr="00215476" w:rsidRDefault="00440D6D" w:rsidP="001C003B">
      <w:pPr>
        <w:spacing w:before="50" w:after="50"/>
        <w:rPr>
          <w:sz w:val="24"/>
          <w:szCs w:val="24"/>
        </w:rPr>
      </w:pPr>
    </w:p>
    <w:p w14:paraId="5FCBC3F2" w14:textId="77777777" w:rsidR="00440D6D" w:rsidRPr="00215476" w:rsidRDefault="00440D6D" w:rsidP="001C003B">
      <w:pPr>
        <w:spacing w:before="50" w:after="50"/>
        <w:ind w:firstLineChars="200" w:firstLine="480"/>
        <w:rPr>
          <w:sz w:val="24"/>
          <w:szCs w:val="24"/>
        </w:rPr>
      </w:pPr>
    </w:p>
    <w:p w14:paraId="2728F701" w14:textId="77777777" w:rsidR="00440D6D" w:rsidRPr="00215476" w:rsidRDefault="00440D6D" w:rsidP="001C003B">
      <w:pPr>
        <w:spacing w:before="50" w:after="50"/>
        <w:ind w:firstLineChars="200" w:firstLine="480"/>
        <w:rPr>
          <w:sz w:val="24"/>
          <w:szCs w:val="24"/>
        </w:rPr>
      </w:pPr>
    </w:p>
    <w:p w14:paraId="69989DE7" w14:textId="77777777" w:rsidR="00440D6D" w:rsidRPr="00215476" w:rsidRDefault="00440D6D" w:rsidP="001C003B">
      <w:pPr>
        <w:spacing w:before="50" w:after="50"/>
        <w:ind w:firstLineChars="200" w:firstLine="480"/>
        <w:rPr>
          <w:sz w:val="24"/>
          <w:szCs w:val="24"/>
        </w:rPr>
      </w:pPr>
    </w:p>
    <w:p w14:paraId="1EEE9E22" w14:textId="77777777" w:rsidR="00440D6D" w:rsidRPr="00215476" w:rsidRDefault="00440D6D" w:rsidP="001C003B">
      <w:pPr>
        <w:spacing w:before="50" w:after="50"/>
        <w:ind w:firstLineChars="200" w:firstLine="480"/>
        <w:rPr>
          <w:sz w:val="24"/>
          <w:szCs w:val="24"/>
        </w:rPr>
      </w:pPr>
    </w:p>
    <w:p w14:paraId="43353174" w14:textId="77777777" w:rsidR="00440D6D" w:rsidRPr="00215476" w:rsidRDefault="00440D6D" w:rsidP="001C003B">
      <w:pPr>
        <w:spacing w:before="50" w:after="50"/>
        <w:ind w:firstLineChars="200" w:firstLine="480"/>
        <w:rPr>
          <w:sz w:val="24"/>
          <w:szCs w:val="24"/>
        </w:rPr>
      </w:pPr>
    </w:p>
    <w:p w14:paraId="6AB70455" w14:textId="77777777" w:rsidR="00440D6D" w:rsidRPr="00215476" w:rsidRDefault="00440D6D" w:rsidP="001C003B">
      <w:pPr>
        <w:spacing w:before="50" w:after="50"/>
        <w:ind w:firstLineChars="200" w:firstLine="480"/>
        <w:rPr>
          <w:sz w:val="24"/>
          <w:szCs w:val="24"/>
        </w:rPr>
      </w:pPr>
    </w:p>
    <w:p w14:paraId="0A2E1EE1" w14:textId="77777777" w:rsidR="00440D6D" w:rsidRPr="00215476" w:rsidRDefault="00440D6D" w:rsidP="001C003B">
      <w:pPr>
        <w:spacing w:before="50" w:after="50"/>
        <w:ind w:firstLineChars="200" w:firstLine="480"/>
        <w:rPr>
          <w:sz w:val="24"/>
          <w:szCs w:val="24"/>
        </w:rPr>
      </w:pPr>
    </w:p>
    <w:p w14:paraId="266343BB" w14:textId="77777777" w:rsidR="00440D6D" w:rsidRPr="00215476" w:rsidRDefault="00440D6D" w:rsidP="001C003B">
      <w:pPr>
        <w:spacing w:before="50" w:after="50"/>
        <w:ind w:firstLineChars="200" w:firstLine="480"/>
        <w:rPr>
          <w:sz w:val="24"/>
          <w:szCs w:val="24"/>
        </w:rPr>
      </w:pPr>
    </w:p>
    <w:p w14:paraId="492A13EE" w14:textId="77777777" w:rsidR="00440D6D" w:rsidRDefault="00440D6D" w:rsidP="001C003B">
      <w:pPr>
        <w:spacing w:before="50" w:after="50"/>
        <w:ind w:firstLineChars="200" w:firstLine="480"/>
        <w:rPr>
          <w:sz w:val="24"/>
          <w:szCs w:val="24"/>
        </w:rPr>
      </w:pPr>
    </w:p>
    <w:p w14:paraId="6E4B77BC" w14:textId="77777777" w:rsidR="005A5E4C" w:rsidRDefault="005A5E4C" w:rsidP="001C003B">
      <w:pPr>
        <w:spacing w:before="50" w:after="50"/>
        <w:ind w:firstLineChars="200" w:firstLine="480"/>
        <w:rPr>
          <w:sz w:val="24"/>
          <w:szCs w:val="24"/>
        </w:rPr>
      </w:pPr>
    </w:p>
    <w:p w14:paraId="603D652D" w14:textId="77777777" w:rsidR="005A5E4C" w:rsidRDefault="005A5E4C" w:rsidP="001C003B">
      <w:pPr>
        <w:spacing w:before="50" w:after="50"/>
        <w:ind w:firstLineChars="200" w:firstLine="480"/>
        <w:rPr>
          <w:sz w:val="24"/>
          <w:szCs w:val="24"/>
        </w:rPr>
      </w:pPr>
    </w:p>
    <w:p w14:paraId="2E5F4F2F" w14:textId="77777777" w:rsidR="005A5E4C" w:rsidRDefault="005A5E4C" w:rsidP="001C003B">
      <w:pPr>
        <w:spacing w:before="50" w:after="50"/>
        <w:ind w:firstLineChars="200" w:firstLine="480"/>
        <w:rPr>
          <w:sz w:val="24"/>
          <w:szCs w:val="24"/>
        </w:rPr>
      </w:pPr>
    </w:p>
    <w:p w14:paraId="196D7DC4" w14:textId="77777777" w:rsidR="005A5E4C" w:rsidRDefault="005A5E4C" w:rsidP="001C003B">
      <w:pPr>
        <w:spacing w:before="50" w:after="50"/>
        <w:ind w:firstLineChars="200" w:firstLine="480"/>
        <w:rPr>
          <w:sz w:val="24"/>
          <w:szCs w:val="24"/>
        </w:rPr>
      </w:pPr>
    </w:p>
    <w:p w14:paraId="187E8AD1" w14:textId="77777777" w:rsidR="005A5E4C" w:rsidRDefault="005A5E4C" w:rsidP="001C003B">
      <w:pPr>
        <w:spacing w:before="50" w:after="50"/>
        <w:ind w:firstLineChars="200" w:firstLine="480"/>
        <w:rPr>
          <w:sz w:val="24"/>
          <w:szCs w:val="24"/>
        </w:rPr>
      </w:pPr>
    </w:p>
    <w:p w14:paraId="49A039C2" w14:textId="77777777" w:rsidR="005A5E4C" w:rsidRDefault="005A5E4C" w:rsidP="001C003B">
      <w:pPr>
        <w:spacing w:before="50" w:after="50"/>
        <w:ind w:firstLineChars="200" w:firstLine="480"/>
        <w:rPr>
          <w:sz w:val="24"/>
          <w:szCs w:val="24"/>
        </w:rPr>
      </w:pPr>
    </w:p>
    <w:p w14:paraId="22D4AC68" w14:textId="77777777" w:rsidR="005A5E4C" w:rsidRDefault="005A5E4C" w:rsidP="001C003B">
      <w:pPr>
        <w:spacing w:before="50" w:after="50"/>
        <w:ind w:firstLineChars="200" w:firstLine="480"/>
        <w:rPr>
          <w:sz w:val="24"/>
          <w:szCs w:val="24"/>
        </w:rPr>
      </w:pPr>
    </w:p>
    <w:p w14:paraId="53E6DEF5" w14:textId="77777777" w:rsidR="005A5E4C" w:rsidRDefault="005A5E4C" w:rsidP="001C003B">
      <w:pPr>
        <w:spacing w:before="50" w:after="50"/>
        <w:ind w:firstLineChars="200" w:firstLine="480"/>
        <w:rPr>
          <w:sz w:val="24"/>
          <w:szCs w:val="24"/>
        </w:rPr>
      </w:pPr>
    </w:p>
    <w:p w14:paraId="5B043A4A" w14:textId="77777777" w:rsidR="005A5E4C" w:rsidRDefault="005A5E4C" w:rsidP="001C003B">
      <w:pPr>
        <w:spacing w:before="50" w:after="50"/>
        <w:ind w:firstLineChars="200" w:firstLine="480"/>
        <w:rPr>
          <w:sz w:val="24"/>
          <w:szCs w:val="24"/>
        </w:rPr>
      </w:pPr>
    </w:p>
    <w:p w14:paraId="4C3D0831" w14:textId="77777777" w:rsidR="005A5E4C" w:rsidRDefault="00917904" w:rsidP="001C003B">
      <w:pPr>
        <w:spacing w:before="50" w:after="50"/>
        <w:ind w:firstLineChars="200" w:firstLine="482"/>
        <w:rPr>
          <w:sz w:val="24"/>
          <w:szCs w:val="24"/>
        </w:rPr>
      </w:pPr>
      <w:r>
        <w:rPr>
          <w:b/>
          <w:noProof/>
          <w:sz w:val="24"/>
          <w:szCs w:val="24"/>
        </w:rPr>
        <mc:AlternateContent>
          <mc:Choice Requires="wps">
            <w:drawing>
              <wp:anchor distT="0" distB="0" distL="114300" distR="114300" simplePos="0" relativeHeight="251667968" behindDoc="0" locked="0" layoutInCell="1" allowOverlap="1" wp14:anchorId="4E13230A" wp14:editId="4F341CC2">
                <wp:simplePos x="0" y="0"/>
                <wp:positionH relativeFrom="column">
                  <wp:posOffset>226060</wp:posOffset>
                </wp:positionH>
                <wp:positionV relativeFrom="paragraph">
                  <wp:posOffset>297180</wp:posOffset>
                </wp:positionV>
                <wp:extent cx="1049655" cy="346710"/>
                <wp:effectExtent l="10795" t="6985" r="549275" b="8255"/>
                <wp:wrapNone/>
                <wp:docPr id="4" name="AutoShap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9655" cy="346710"/>
                        </a:xfrm>
                        <a:prstGeom prst="wedgeRectCallout">
                          <a:avLst>
                            <a:gd name="adj1" fmla="val 96338"/>
                            <a:gd name="adj2" fmla="val 18315"/>
                          </a:avLst>
                        </a:prstGeom>
                        <a:solidFill>
                          <a:srgbClr val="FFFFFF"/>
                        </a:solidFill>
                        <a:ln w="9525">
                          <a:solidFill>
                            <a:srgbClr val="000000"/>
                          </a:solidFill>
                          <a:miter lim="800000"/>
                          <a:headEnd/>
                          <a:tailEnd/>
                        </a:ln>
                      </wps:spPr>
                      <wps:txbx>
                        <w:txbxContent>
                          <w:p w14:paraId="1A6E3239" w14:textId="77777777" w:rsidR="00434029" w:rsidRPr="00BA1BF2" w:rsidRDefault="00434029" w:rsidP="00C23E52">
                            <w:pPr>
                              <w:spacing w:line="240" w:lineRule="auto"/>
                              <w:jc w:val="both"/>
                              <w:rPr>
                                <w:color w:val="FF0000"/>
                                <w:sz w:val="24"/>
                                <w:szCs w:val="24"/>
                              </w:rPr>
                            </w:pPr>
                            <w:r>
                              <w:rPr>
                                <w:rFonts w:hint="eastAsia"/>
                                <w:color w:val="FF0000"/>
                                <w:sz w:val="24"/>
                                <w:szCs w:val="24"/>
                              </w:rPr>
                              <w:t>本页可选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3230A" id="AutoShape 233" o:spid="_x0000_s1030" type="#_x0000_t61" style="position:absolute;left:0;text-align:left;margin-left:17.8pt;margin-top:23.4pt;width:82.65pt;height:27.3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" adj="31609,14756">
                <v:textbox>
                  <w:txbxContent>
                    <w:p w14:paraId="1A6E3239" w14:textId="77777777" w:rsidR="00434029" w:rsidRPr="00BA1BF2" w:rsidRDefault="00434029" w:rsidP="00C23E52">
                      <w:pPr>
                        <w:spacing w:line="240" w:lineRule="auto"/>
                        <w:jc w:val="both"/>
                        <w:rPr>
                          <w:color w:val="FF0000"/>
                          <w:sz w:val="24"/>
                          <w:szCs w:val="24"/>
                        </w:rPr>
                      </w:pPr>
                      <w:r>
                        <w:rPr>
                          <w:rFonts w:hint="eastAsia"/>
                          <w:color w:val="FF0000"/>
                          <w:sz w:val="24"/>
                          <w:szCs w:val="24"/>
                        </w:rPr>
                        <w:t>本页可选</w:t>
                      </w:r>
                    </w:p>
                  </w:txbxContent>
                </v:textbox>
              </v:shape>
            </w:pict>
          </mc:Fallback>
        </mc:AlternateContent>
      </w:r>
    </w:p>
    <w:bookmarkStart w:id="143" w:name="_Toc294096689"/>
    <w:bookmarkStart w:id="144" w:name="_Toc6074271"/>
    <w:p w14:paraId="5C701B70" w14:textId="77777777" w:rsidR="00440D6D" w:rsidRPr="004B44CC" w:rsidRDefault="00917904" w:rsidP="004B44CC">
      <w:pPr>
        <w:pStyle w:val="1"/>
        <w:spacing w:beforeLines="50" w:before="156" w:afterLines="50" w:after="156" w:line="360" w:lineRule="auto"/>
        <w:jc w:val="center"/>
        <w:rPr>
          <w:sz w:val="32"/>
          <w:szCs w:val="32"/>
        </w:rPr>
      </w:pPr>
      <w:r w:rsidRPr="004B44CC">
        <w:rPr>
          <w:rFonts w:hAnsi="宋体"/>
          <w:noProof/>
          <w:sz w:val="32"/>
          <w:szCs w:val="32"/>
        </w:rPr>
        <w:lastRenderedPageBreak/>
        <mc:AlternateContent>
          <mc:Choice Requires="wps">
            <w:drawing>
              <wp:anchor distT="0" distB="0" distL="114300" distR="114300" simplePos="0" relativeHeight="251659776" behindDoc="0" locked="0" layoutInCell="1" allowOverlap="1" wp14:anchorId="1D402E6C" wp14:editId="4241A6F2">
                <wp:simplePos x="0" y="0"/>
                <wp:positionH relativeFrom="column">
                  <wp:posOffset>4201795</wp:posOffset>
                </wp:positionH>
                <wp:positionV relativeFrom="paragraph">
                  <wp:posOffset>233680</wp:posOffset>
                </wp:positionV>
                <wp:extent cx="1598930" cy="700405"/>
                <wp:effectExtent l="509905" t="81915" r="5715" b="8255"/>
                <wp:wrapNone/>
                <wp:docPr id="3" name="AutoShape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8930" cy="700405"/>
                        </a:xfrm>
                        <a:prstGeom prst="wedgeRectCallout">
                          <a:avLst>
                            <a:gd name="adj1" fmla="val -79588"/>
                            <a:gd name="adj2" fmla="val -57977"/>
                          </a:avLst>
                        </a:prstGeom>
                        <a:solidFill>
                          <a:srgbClr val="FFFFFF"/>
                        </a:solidFill>
                        <a:ln w="9525">
                          <a:solidFill>
                            <a:srgbClr val="000000"/>
                          </a:solidFill>
                          <a:miter lim="800000"/>
                          <a:headEnd/>
                          <a:tailEnd/>
                        </a:ln>
                      </wps:spPr>
                      <wps:txbx>
                        <w:txbxContent>
                          <w:p w14:paraId="041B087C" w14:textId="77777777" w:rsidR="00434029" w:rsidRPr="00BA1BF2" w:rsidRDefault="00434029" w:rsidP="00D30E49">
                            <w:pPr>
                              <w:spacing w:line="240"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402E6C" id="AutoShape 222" o:spid="_x0000_s1031" type="#_x0000_t61" style="position:absolute;left:0;text-align:left;margin-left:330.85pt;margin-top:18.4pt;width:125.9pt;height:55.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" adj="-6391,-1723">
                <v:textbox>
                  <w:txbxContent>
                    <w:p w14:paraId="041B087C" w14:textId="77777777" w:rsidR="00434029" w:rsidRPr="00BA1BF2" w:rsidRDefault="00434029" w:rsidP="00D30E49">
                      <w:pPr>
                        <w:spacing w:line="240"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txbxContent>
                </v:textbox>
              </v:shape>
            </w:pict>
          </mc:Fallback>
        </mc:AlternateContent>
      </w:r>
      <w:r w:rsidR="00440D6D" w:rsidRPr="004B44CC">
        <w:rPr>
          <w:rFonts w:hAnsi="宋体"/>
          <w:sz w:val="32"/>
          <w:szCs w:val="32"/>
        </w:rPr>
        <w:t>本科期间主要研究成果</w:t>
      </w:r>
      <w:bookmarkEnd w:id="143"/>
      <w:bookmarkEnd w:id="144"/>
    </w:p>
    <w:p w14:paraId="53D97725" w14:textId="77777777" w:rsidR="00AC6DC4" w:rsidRPr="002E6BC6" w:rsidRDefault="00AC6DC4" w:rsidP="001C003B">
      <w:pPr>
        <w:spacing w:beforeLines="50" w:before="156" w:afterLines="50" w:after="156"/>
        <w:rPr>
          <w:b/>
          <w:sz w:val="24"/>
          <w:szCs w:val="24"/>
        </w:rPr>
      </w:pPr>
      <w:r w:rsidRPr="002E6BC6">
        <w:rPr>
          <w:b/>
          <w:sz w:val="24"/>
          <w:szCs w:val="24"/>
        </w:rPr>
        <w:t>发表论文：</w:t>
      </w:r>
    </w:p>
    <w:p w14:paraId="58BCB004" w14:textId="77777777" w:rsidR="005A5E4C" w:rsidRPr="002E6BC6" w:rsidRDefault="00D30E49" w:rsidP="001C003B">
      <w:pPr>
        <w:numPr>
          <w:ilvl w:val="0"/>
          <w:numId w:val="5"/>
        </w:numPr>
        <w:tabs>
          <w:tab w:val="num" w:pos="400"/>
        </w:tabs>
        <w:spacing w:beforeLines="50" w:before="156" w:afterLines="50" w:after="156"/>
        <w:ind w:leftChars="51" w:left="400" w:hanging="298"/>
        <w:rPr>
          <w:iCs/>
          <w:sz w:val="24"/>
          <w:szCs w:val="24"/>
        </w:rPr>
      </w:pPr>
      <w:r w:rsidRPr="002E6BC6">
        <w:rPr>
          <w:b/>
          <w:sz w:val="24"/>
          <w:szCs w:val="24"/>
        </w:rPr>
        <w:t>……</w:t>
      </w:r>
    </w:p>
    <w:p w14:paraId="59B960AB" w14:textId="77777777" w:rsidR="00EF4426" w:rsidRPr="002E6BC6" w:rsidRDefault="00EF4426" w:rsidP="001C003B">
      <w:pPr>
        <w:numPr>
          <w:ilvl w:val="0"/>
          <w:numId w:val="5"/>
        </w:numPr>
        <w:tabs>
          <w:tab w:val="num" w:pos="400"/>
        </w:tabs>
        <w:spacing w:beforeLines="50" w:before="156" w:afterLines="50" w:after="156"/>
        <w:ind w:leftChars="51" w:left="400" w:hanging="298"/>
        <w:rPr>
          <w:sz w:val="24"/>
          <w:szCs w:val="24"/>
        </w:rPr>
      </w:pPr>
    </w:p>
    <w:p w14:paraId="37BE6A72" w14:textId="77777777" w:rsidR="00EF4426" w:rsidRPr="002E6BC6" w:rsidRDefault="00EF4426" w:rsidP="001C003B">
      <w:pPr>
        <w:tabs>
          <w:tab w:val="num" w:pos="400"/>
        </w:tabs>
        <w:spacing w:beforeLines="50" w:before="156" w:afterLines="50" w:after="156"/>
        <w:rPr>
          <w:sz w:val="24"/>
          <w:szCs w:val="24"/>
        </w:rPr>
      </w:pPr>
    </w:p>
    <w:p w14:paraId="1F066797" w14:textId="77777777" w:rsidR="00EF4426" w:rsidRPr="002E6BC6" w:rsidRDefault="00EF4426" w:rsidP="001C003B">
      <w:pPr>
        <w:tabs>
          <w:tab w:val="num" w:pos="400"/>
        </w:tabs>
        <w:spacing w:beforeLines="50" w:before="156" w:afterLines="50" w:after="156"/>
        <w:rPr>
          <w:sz w:val="24"/>
          <w:szCs w:val="24"/>
        </w:rPr>
      </w:pPr>
    </w:p>
    <w:p w14:paraId="53C0CCF8" w14:textId="77777777" w:rsidR="00EF4426" w:rsidRPr="002E6BC6" w:rsidRDefault="00736E6C" w:rsidP="001C003B">
      <w:pPr>
        <w:spacing w:beforeLines="50" w:before="156" w:afterLines="50" w:after="156"/>
        <w:rPr>
          <w:sz w:val="24"/>
          <w:szCs w:val="24"/>
        </w:rPr>
      </w:pPr>
      <w:r>
        <w:rPr>
          <w:rFonts w:hint="eastAsia"/>
          <w:b/>
          <w:iCs/>
          <w:sz w:val="24"/>
          <w:szCs w:val="24"/>
        </w:rPr>
        <w:t>完成</w:t>
      </w:r>
      <w:r w:rsidR="00AC6DC4" w:rsidRPr="002E6BC6">
        <w:rPr>
          <w:b/>
          <w:iCs/>
          <w:sz w:val="24"/>
          <w:szCs w:val="24"/>
        </w:rPr>
        <w:t>项目：</w:t>
      </w:r>
    </w:p>
    <w:p w14:paraId="26841A04" w14:textId="77777777" w:rsidR="00EF4426" w:rsidRPr="002E6BC6" w:rsidRDefault="00D30E49" w:rsidP="001C003B">
      <w:pPr>
        <w:numPr>
          <w:ilvl w:val="0"/>
          <w:numId w:val="12"/>
        </w:numPr>
        <w:spacing w:beforeLines="50" w:before="156" w:afterLines="50" w:after="156"/>
        <w:ind w:leftChars="51" w:left="102"/>
        <w:rPr>
          <w:sz w:val="24"/>
          <w:szCs w:val="24"/>
        </w:rPr>
      </w:pPr>
      <w:r w:rsidRPr="002E6BC6">
        <w:rPr>
          <w:b/>
          <w:sz w:val="24"/>
          <w:szCs w:val="24"/>
        </w:rPr>
        <w:t>高晨</w:t>
      </w:r>
      <w:r w:rsidR="00AC6DC4" w:rsidRPr="002E6BC6">
        <w:rPr>
          <w:sz w:val="24"/>
          <w:szCs w:val="24"/>
        </w:rPr>
        <w:t>，</w:t>
      </w:r>
      <w:r w:rsidRPr="002E6BC6">
        <w:rPr>
          <w:sz w:val="24"/>
          <w:szCs w:val="24"/>
        </w:rPr>
        <w:t>***</w:t>
      </w:r>
      <w:r w:rsidR="00AC6DC4" w:rsidRPr="002E6BC6">
        <w:rPr>
          <w:sz w:val="24"/>
          <w:szCs w:val="24"/>
        </w:rPr>
        <w:t>，</w:t>
      </w:r>
      <w:r w:rsidRPr="002E6BC6">
        <w:rPr>
          <w:sz w:val="24"/>
          <w:szCs w:val="24"/>
        </w:rPr>
        <w:t xml:space="preserve">***. </w:t>
      </w:r>
      <w:r w:rsidRPr="002E6BC6">
        <w:rPr>
          <w:sz w:val="24"/>
          <w:szCs w:val="24"/>
        </w:rPr>
        <w:t>大学生创新训练项目</w:t>
      </w:r>
      <w:r w:rsidRPr="002E6BC6">
        <w:rPr>
          <w:sz w:val="24"/>
          <w:szCs w:val="24"/>
        </w:rPr>
        <w:t xml:space="preserve">. </w:t>
      </w:r>
      <w:r w:rsidRPr="002E6BC6">
        <w:rPr>
          <w:sz w:val="24"/>
          <w:szCs w:val="24"/>
        </w:rPr>
        <w:t>南京师范大，</w:t>
      </w:r>
      <w:r w:rsidRPr="002E6BC6">
        <w:rPr>
          <w:sz w:val="24"/>
          <w:szCs w:val="24"/>
        </w:rPr>
        <w:t>2</w:t>
      </w:r>
      <w:r w:rsidR="00AC6DC4" w:rsidRPr="002E6BC6">
        <w:rPr>
          <w:sz w:val="24"/>
          <w:szCs w:val="24"/>
        </w:rPr>
        <w:t>01</w:t>
      </w:r>
      <w:r w:rsidR="008F0C6C" w:rsidRPr="002E6BC6">
        <w:rPr>
          <w:sz w:val="24"/>
          <w:szCs w:val="24"/>
        </w:rPr>
        <w:t>6</w:t>
      </w:r>
      <w:r w:rsidR="00AC6DC4" w:rsidRPr="002E6BC6">
        <w:rPr>
          <w:sz w:val="24"/>
          <w:szCs w:val="24"/>
        </w:rPr>
        <w:t>-201</w:t>
      </w:r>
      <w:r w:rsidR="008F0C6C" w:rsidRPr="002E6BC6">
        <w:rPr>
          <w:sz w:val="24"/>
          <w:szCs w:val="24"/>
        </w:rPr>
        <w:t>7</w:t>
      </w:r>
      <w:r w:rsidR="00AC6DC4" w:rsidRPr="002E6BC6">
        <w:rPr>
          <w:sz w:val="24"/>
          <w:szCs w:val="24"/>
        </w:rPr>
        <w:t>，</w:t>
      </w:r>
      <w:r w:rsidR="008F0C6C" w:rsidRPr="002E6BC6">
        <w:rPr>
          <w:sz w:val="24"/>
          <w:szCs w:val="24"/>
        </w:rPr>
        <w:t>0.</w:t>
      </w:r>
      <w:r w:rsidR="0060325E">
        <w:rPr>
          <w:sz w:val="24"/>
          <w:szCs w:val="24"/>
        </w:rPr>
        <w:t>3</w:t>
      </w:r>
      <w:r w:rsidR="00AC6DC4" w:rsidRPr="002E6BC6">
        <w:rPr>
          <w:sz w:val="24"/>
          <w:szCs w:val="24"/>
        </w:rPr>
        <w:t>万</w:t>
      </w:r>
      <w:r w:rsidR="008F0C6C" w:rsidRPr="002E6BC6">
        <w:rPr>
          <w:sz w:val="24"/>
          <w:szCs w:val="24"/>
        </w:rPr>
        <w:t>.</w:t>
      </w:r>
    </w:p>
    <w:p w14:paraId="34E6CFB7" w14:textId="77777777" w:rsidR="00440D6D" w:rsidRPr="002E6BC6" w:rsidRDefault="00440D6D" w:rsidP="001C003B">
      <w:pPr>
        <w:spacing w:beforeLines="50" w:before="156" w:afterLines="50" w:after="156"/>
        <w:rPr>
          <w:iCs/>
          <w:sz w:val="24"/>
          <w:szCs w:val="24"/>
        </w:rPr>
      </w:pPr>
      <w:r w:rsidRPr="002E6BC6">
        <w:rPr>
          <w:iCs/>
          <w:sz w:val="24"/>
          <w:szCs w:val="24"/>
        </w:rPr>
        <w:fldChar w:fldCharType="begin"/>
      </w:r>
      <w:r w:rsidRPr="002E6BC6">
        <w:rPr>
          <w:iCs/>
          <w:sz w:val="24"/>
          <w:szCs w:val="24"/>
        </w:rPr>
        <w:instrText xml:space="preserve"> ADDIN </w:instrText>
      </w:r>
      <w:r w:rsidRPr="002E6BC6">
        <w:rPr>
          <w:iCs/>
          <w:sz w:val="24"/>
          <w:szCs w:val="24"/>
        </w:rPr>
        <w:fldChar w:fldCharType="end"/>
      </w:r>
    </w:p>
    <w:p w14:paraId="15BB652B" w14:textId="77777777" w:rsidR="00440D6D" w:rsidRPr="002E6BC6" w:rsidRDefault="00917904" w:rsidP="001C003B">
      <w:pPr>
        <w:tabs>
          <w:tab w:val="num" w:pos="300"/>
        </w:tabs>
        <w:spacing w:before="50" w:after="50"/>
        <w:ind w:left="300" w:hanging="300"/>
        <w:rPr>
          <w:sz w:val="24"/>
          <w:szCs w:val="24"/>
        </w:rPr>
      </w:pPr>
      <w:r w:rsidRPr="002E6BC6">
        <w:rPr>
          <w:noProof/>
          <w:sz w:val="24"/>
          <w:szCs w:val="24"/>
        </w:rPr>
        <mc:AlternateContent>
          <mc:Choice Requires="wps">
            <w:drawing>
              <wp:anchor distT="0" distB="0" distL="114300" distR="114300" simplePos="0" relativeHeight="251660800" behindDoc="0" locked="0" layoutInCell="1" allowOverlap="1" wp14:anchorId="6BAE7737" wp14:editId="1F206900">
                <wp:simplePos x="0" y="0"/>
                <wp:positionH relativeFrom="column">
                  <wp:posOffset>2239010</wp:posOffset>
                </wp:positionH>
                <wp:positionV relativeFrom="paragraph">
                  <wp:posOffset>516255</wp:posOffset>
                </wp:positionV>
                <wp:extent cx="2572385" cy="583565"/>
                <wp:effectExtent l="795020" t="220345" r="13970" b="5715"/>
                <wp:wrapNone/>
                <wp:docPr id="2" name="AutoShap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2385" cy="583565"/>
                        </a:xfrm>
                        <a:prstGeom prst="wedgeRectCallout">
                          <a:avLst>
                            <a:gd name="adj1" fmla="val -80412"/>
                            <a:gd name="adj2" fmla="val -82861"/>
                          </a:avLst>
                        </a:prstGeom>
                        <a:solidFill>
                          <a:srgbClr val="FFFFFF"/>
                        </a:solidFill>
                        <a:ln w="9525">
                          <a:solidFill>
                            <a:srgbClr val="000000"/>
                          </a:solidFill>
                          <a:miter lim="800000"/>
                          <a:headEnd/>
                          <a:tailEnd/>
                        </a:ln>
                      </wps:spPr>
                      <wps:txbx>
                        <w:txbxContent>
                          <w:p w14:paraId="3ED9A72A" w14:textId="77777777" w:rsidR="00434029" w:rsidRDefault="00434029" w:rsidP="008F0C6C">
                            <w:pPr>
                              <w:spacing w:line="240" w:lineRule="auto"/>
                              <w:jc w:val="both"/>
                              <w:rPr>
                                <w:color w:val="FF0000"/>
                                <w:sz w:val="24"/>
                                <w:szCs w:val="24"/>
                              </w:rPr>
                            </w:pPr>
                            <w:r>
                              <w:rPr>
                                <w:rFonts w:hint="eastAsia"/>
                                <w:color w:val="FF0000"/>
                                <w:sz w:val="24"/>
                                <w:szCs w:val="24"/>
                              </w:rPr>
                              <w:t>小四，宋体</w:t>
                            </w:r>
                            <w:r>
                              <w:rPr>
                                <w:rFonts w:hint="eastAsia"/>
                                <w:color w:val="FF0000"/>
                                <w:sz w:val="24"/>
                                <w:szCs w:val="24"/>
                              </w:rPr>
                              <w:t xml:space="preserve"> + Times New roman</w:t>
                            </w:r>
                            <w:r>
                              <w:rPr>
                                <w:rFonts w:hint="eastAsia"/>
                                <w:color w:val="FF0000"/>
                                <w:sz w:val="24"/>
                                <w:szCs w:val="24"/>
                              </w:rPr>
                              <w:t>，</w:t>
                            </w:r>
                          </w:p>
                          <w:p w14:paraId="3EEECE4D" w14:textId="77777777" w:rsidR="00434029" w:rsidRDefault="00434029" w:rsidP="008F0C6C">
                            <w:pPr>
                              <w:spacing w:line="240" w:lineRule="auto"/>
                              <w:jc w:val="both"/>
                              <w:rPr>
                                <w:color w:val="FF0000"/>
                                <w:sz w:val="24"/>
                                <w:szCs w:val="24"/>
                              </w:rPr>
                            </w:pPr>
                            <w:r>
                              <w:rPr>
                                <w:rFonts w:hint="eastAsia"/>
                                <w:color w:val="FF0000"/>
                                <w:sz w:val="24"/>
                                <w:szCs w:val="24"/>
                              </w:rPr>
                              <w:t>1.5</w:t>
                            </w:r>
                            <w:r>
                              <w:rPr>
                                <w:rFonts w:hint="eastAsia"/>
                                <w:color w:val="FF0000"/>
                                <w:sz w:val="24"/>
                                <w:szCs w:val="24"/>
                              </w:rPr>
                              <w:t>倍行间距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AE7737" id="AutoShape 224" o:spid="_x0000_s1032" type="#_x0000_t61" style="position:absolute;left:0;text-align:left;margin-left:176.3pt;margin-top:40.65pt;width:202.55pt;height:45.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" adj="-6569,-7098">
                <v:textbox>
                  <w:txbxContent>
                    <w:p w14:paraId="3ED9A72A" w14:textId="77777777" w:rsidR="00434029" w:rsidRDefault="00434029" w:rsidP="008F0C6C">
                      <w:pPr>
                        <w:spacing w:line="240" w:lineRule="auto"/>
                        <w:jc w:val="both"/>
                        <w:rPr>
                          <w:color w:val="FF0000"/>
                          <w:sz w:val="24"/>
                          <w:szCs w:val="24"/>
                        </w:rPr>
                      </w:pPr>
                      <w:r>
                        <w:rPr>
                          <w:rFonts w:hint="eastAsia"/>
                          <w:color w:val="FF0000"/>
                          <w:sz w:val="24"/>
                          <w:szCs w:val="24"/>
                        </w:rPr>
                        <w:t>小四，宋体</w:t>
                      </w:r>
                      <w:r>
                        <w:rPr>
                          <w:rFonts w:hint="eastAsia"/>
                          <w:color w:val="FF0000"/>
                          <w:sz w:val="24"/>
                          <w:szCs w:val="24"/>
                        </w:rPr>
                        <w:t xml:space="preserve"> + Times New roman</w:t>
                      </w:r>
                      <w:r>
                        <w:rPr>
                          <w:rFonts w:hint="eastAsia"/>
                          <w:color w:val="FF0000"/>
                          <w:sz w:val="24"/>
                          <w:szCs w:val="24"/>
                        </w:rPr>
                        <w:t>，</w:t>
                      </w:r>
                    </w:p>
                    <w:p w14:paraId="3EEECE4D" w14:textId="77777777" w:rsidR="00434029" w:rsidRDefault="00434029" w:rsidP="008F0C6C">
                      <w:pPr>
                        <w:spacing w:line="240" w:lineRule="auto"/>
                        <w:jc w:val="both"/>
                        <w:rPr>
                          <w:color w:val="FF0000"/>
                          <w:sz w:val="24"/>
                          <w:szCs w:val="24"/>
                        </w:rPr>
                      </w:pPr>
                      <w:r>
                        <w:rPr>
                          <w:rFonts w:hint="eastAsia"/>
                          <w:color w:val="FF0000"/>
                          <w:sz w:val="24"/>
                          <w:szCs w:val="24"/>
                        </w:rPr>
                        <w:t>1.5</w:t>
                      </w:r>
                      <w:r>
                        <w:rPr>
                          <w:rFonts w:hint="eastAsia"/>
                          <w:color w:val="FF0000"/>
                          <w:sz w:val="24"/>
                          <w:szCs w:val="24"/>
                        </w:rPr>
                        <w:t>倍行间距</w:t>
                      </w:r>
                    </w:p>
                  </w:txbxContent>
                </v:textbox>
              </v:shape>
            </w:pict>
          </mc:Fallback>
        </mc:AlternateContent>
      </w:r>
    </w:p>
    <w:sectPr w:rsidR="00440D6D" w:rsidRPr="002E6BC6" w:rsidSect="00687851">
      <w:pgSz w:w="11906" w:h="16838" w:code="9"/>
      <w:pgMar w:top="1418" w:right="1418" w:bottom="1418" w:left="1701" w:header="851" w:footer="992" w:gutter="0"/>
      <w:pgNumType w:start="1"/>
      <w:cols w:space="720"/>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9" w:author="qiu siyu" w:date="2019-01-04T22:49:00Z" w:initials="qs">
    <w:p w14:paraId="36165324" w14:textId="77777777" w:rsidR="00434029" w:rsidRPr="00457106" w:rsidRDefault="00434029" w:rsidP="00B27042">
      <w:pPr>
        <w:pStyle w:val="aff4"/>
        <w:ind w:firstLine="420"/>
        <w:rPr>
          <w:rStyle w:val="a5"/>
        </w:rPr>
      </w:pPr>
      <w:r>
        <w:rPr>
          <w:rStyle w:val="aff3"/>
        </w:rPr>
        <w:annotationRef/>
      </w:r>
      <w:r w:rsidRPr="00457106">
        <w:rPr>
          <w:rStyle w:val="a5"/>
          <w:color w:val="FF0000"/>
        </w:rPr>
        <w:t>是否仍然使用</w:t>
      </w:r>
      <w:r w:rsidRPr="00457106">
        <w:rPr>
          <w:rStyle w:val="a5"/>
          <w:rFonts w:hint="eastAsia"/>
          <w:color w:val="FF0000"/>
        </w:rPr>
        <w:t>脚注介绍“时空特征包”？</w:t>
      </w:r>
    </w:p>
  </w:comment>
  <w:comment w:id="60" w:author="qiu siyu" w:date="2019-01-04T23:25:00Z" w:initials="qs">
    <w:p w14:paraId="11806B3D" w14:textId="77777777" w:rsidR="00434029" w:rsidRDefault="00434029" w:rsidP="00B27042">
      <w:pPr>
        <w:pStyle w:val="aff4"/>
        <w:ind w:firstLine="420"/>
        <w:rPr>
          <w:rFonts w:ascii="Arial" w:hAnsi="Arial" w:cs="Arial"/>
          <w:sz w:val="27"/>
          <w:szCs w:val="27"/>
        </w:rPr>
      </w:pPr>
      <w:r>
        <w:rPr>
          <w:rStyle w:val="aff3"/>
        </w:rPr>
        <w:annotationRef/>
      </w:r>
      <w:r w:rsidRPr="006362DB">
        <w:rPr>
          <w:rFonts w:hint="eastAsia"/>
        </w:rPr>
        <w:t>标量值图像</w:t>
      </w:r>
      <w:r>
        <w:rPr>
          <w:rFonts w:hint="eastAsia"/>
        </w:rPr>
        <w:t>：</w:t>
      </w:r>
      <w:r>
        <w:rPr>
          <w:rFonts w:ascii="Arial" w:hAnsi="Arial" w:cs="Arial"/>
          <w:sz w:val="27"/>
          <w:szCs w:val="27"/>
        </w:rPr>
        <w:t>每个像素或体素被分配单个</w:t>
      </w:r>
      <w:r>
        <w:rPr>
          <w:rFonts w:ascii="Arial" w:hAnsi="Arial" w:cs="Arial" w:hint="eastAsia"/>
          <w:sz w:val="27"/>
          <w:szCs w:val="27"/>
        </w:rPr>
        <w:t>数</w:t>
      </w:r>
      <w:r>
        <w:rPr>
          <w:rFonts w:ascii="Arial" w:hAnsi="Arial" w:cs="Arial"/>
          <w:sz w:val="27"/>
          <w:szCs w:val="27"/>
        </w:rPr>
        <w:t>值（特征）</w:t>
      </w:r>
      <w:r>
        <w:rPr>
          <w:rFonts w:ascii="Arial" w:hAnsi="Arial" w:cs="Arial" w:hint="eastAsia"/>
          <w:sz w:val="27"/>
          <w:szCs w:val="27"/>
        </w:rPr>
        <w:t>。</w:t>
      </w:r>
    </w:p>
    <w:p w14:paraId="069ED0DD" w14:textId="77777777" w:rsidR="00434029" w:rsidRDefault="00434029" w:rsidP="00B27042">
      <w:pPr>
        <w:pStyle w:val="aff4"/>
        <w:ind w:firstLine="540"/>
        <w:rPr>
          <w:rFonts w:ascii="Arial" w:hAnsi="Arial" w:cs="Arial"/>
          <w:sz w:val="27"/>
          <w:szCs w:val="27"/>
        </w:rPr>
      </w:pPr>
      <w:r>
        <w:rPr>
          <w:rFonts w:ascii="Arial" w:hAnsi="Arial" w:cs="Arial"/>
          <w:sz w:val="27"/>
          <w:szCs w:val="27"/>
        </w:rPr>
        <w:t>向量值图像</w:t>
      </w:r>
      <w:r>
        <w:rPr>
          <w:rFonts w:ascii="Arial" w:hAnsi="Arial" w:cs="Arial" w:hint="eastAsia"/>
          <w:sz w:val="27"/>
          <w:szCs w:val="27"/>
        </w:rPr>
        <w:t>：</w:t>
      </w:r>
      <w:r>
        <w:rPr>
          <w:rFonts w:ascii="Arial" w:hAnsi="Arial" w:cs="Arial"/>
          <w:sz w:val="27"/>
          <w:szCs w:val="27"/>
        </w:rPr>
        <w:t>每个像素或体素具有分配给它们的一个或多个特征。</w:t>
      </w:r>
    </w:p>
    <w:p w14:paraId="15BF6FA0" w14:textId="77777777" w:rsidR="00434029" w:rsidRPr="000236EE" w:rsidRDefault="00434029" w:rsidP="00B27042">
      <w:pPr>
        <w:pStyle w:val="aff4"/>
        <w:ind w:firstLine="482"/>
        <w:rPr>
          <w:rStyle w:val="a5"/>
        </w:rPr>
      </w:pPr>
      <w:r w:rsidRPr="000236EE">
        <w:rPr>
          <w:rStyle w:val="a5"/>
          <w:color w:val="FF0000"/>
        </w:rPr>
        <w:t>是否需要</w:t>
      </w:r>
      <w:r w:rsidRPr="000236EE">
        <w:rPr>
          <w:rStyle w:val="a5"/>
          <w:rFonts w:hint="eastAsia"/>
          <w:color w:val="FF0000"/>
        </w:rPr>
        <w:t>解释？</w:t>
      </w:r>
    </w:p>
  </w:comment>
  <w:comment w:id="64" w:author="qiu siyu" w:date="2019-01-05T21:36:00Z" w:initials="qs">
    <w:p w14:paraId="6BC7801A" w14:textId="77777777" w:rsidR="00434029" w:rsidRPr="00667E62" w:rsidRDefault="00434029" w:rsidP="007410CF">
      <w:pPr>
        <w:pStyle w:val="aff4"/>
        <w:rPr>
          <w:color w:val="FF0000"/>
        </w:rPr>
      </w:pPr>
      <w:r w:rsidRPr="00667E62">
        <w:rPr>
          <w:rStyle w:val="aff3"/>
          <w:color w:val="FF0000"/>
        </w:rPr>
        <w:annotationRef/>
      </w:r>
      <w:r w:rsidRPr="00667E62">
        <w:rPr>
          <w:rFonts w:hint="eastAsia"/>
          <w:color w:val="FF0000"/>
        </w:rPr>
        <w:t>这篇文章看不懂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6165324" w15:done="0"/>
  <w15:commentEx w15:paraId="15BF6FA0" w15:done="0"/>
  <w15:commentEx w15:paraId="6BC7801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2331CC" w14:textId="77777777" w:rsidR="00576FEF" w:rsidRDefault="00576FEF">
      <w:r>
        <w:separator/>
      </w:r>
    </w:p>
  </w:endnote>
  <w:endnote w:type="continuationSeparator" w:id="0">
    <w:p w14:paraId="05CF242D" w14:textId="77777777" w:rsidR="00576FEF" w:rsidRDefault="00576F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 w:fontKey="{E96B9EA5-B7D1-48C6-8F36-6F051A87FF49}"/>
    <w:embedBold r:id="rId2" w:fontKey="{91ECE79C-0F80-40AF-ABA7-3753345524A5}"/>
  </w:font>
  <w:font w:name="Verdana">
    <w:panose1 w:val="020B0604030504040204"/>
    <w:charset w:val="00"/>
    <w:family w:val="swiss"/>
    <w:pitch w:val="variable"/>
    <w:sig w:usb0="A00006FF" w:usb1="4000205B" w:usb2="00000010" w:usb3="00000000" w:csb0="0000019F" w:csb1="00000000"/>
    <w:embedRegular r:id="rId3" w:fontKey="{8FF55AE3-AE20-4166-BA72-1A7DB9CC81BA}"/>
  </w:font>
  <w:font w:name="Calibri">
    <w:panose1 w:val="020F0502020204030204"/>
    <w:charset w:val="00"/>
    <w:family w:val="swiss"/>
    <w:pitch w:val="variable"/>
    <w:sig w:usb0="E0002EFF" w:usb1="C000247B" w:usb2="00000009" w:usb3="00000000" w:csb0="000001FF" w:csb1="00000000"/>
    <w:embedRegular r:id="rId4" w:fontKey="{5E1DE4B3-9C64-45F8-A1E3-12BCD8BEC171}"/>
    <w:embedBold r:id="rId5" w:fontKey="{3713AFAF-8E4B-4625-8091-D91E8E6996AC}"/>
    <w:embedItalic r:id="rId6" w:fontKey="{8B451DFF-F5D2-44D2-806B-966CA59C88E6}"/>
    <w:embedBoldItalic r:id="rId7" w:fontKey="{418357F7-786C-462D-B3E1-42042127CC14}"/>
  </w:font>
  <w:font w:name="黑体">
    <w:altName w:val="SimHei"/>
    <w:panose1 w:val="02010609060101010101"/>
    <w:charset w:val="86"/>
    <w:family w:val="modern"/>
    <w:pitch w:val="fixed"/>
    <w:sig w:usb0="800002BF" w:usb1="38CF7CFA" w:usb2="00000016" w:usb3="00000000" w:csb0="00040001" w:csb1="00000000"/>
    <w:embedRegular r:id="rId8" w:subsetted="1" w:fontKey="{D05F537C-F481-44EE-B483-EB29CDB43B5F}"/>
    <w:embedBold r:id="rId9" w:subsetted="1" w:fontKey="{603AC5B6-DB94-476A-9261-A342EC415E65}"/>
  </w:font>
  <w:font w:name="LDLCC N+ Gulliver RM">
    <w:altName w:val="宋体"/>
    <w:charset w:val="86"/>
    <w:family w:val="roman"/>
    <w:pitch w:val="default"/>
    <w:sig w:usb0="00000001" w:usb1="080E0000" w:usb2="00000010" w:usb3="00000000" w:csb0="00040000" w:csb1="00000000"/>
  </w:font>
  <w:font w:name="Myriad Pro">
    <w:altName w:val="Arial"/>
    <w:charset w:val="00"/>
    <w:family w:val="swiss"/>
    <w:pitch w:val="default"/>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embedBold r:id="rId10" w:subsetted="1" w:fontKey="{39308F0F-316D-4F61-81E3-858ACEAB0390}"/>
  </w:font>
  <w:font w:name="AdvGulliv-R">
    <w:altName w:val="黑体"/>
    <w:panose1 w:val="00000000000000000000"/>
    <w:charset w:val="86"/>
    <w:family w:val="auto"/>
    <w:notTrueType/>
    <w:pitch w:val="default"/>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11" w:fontKey="{D5D1F596-14A3-49FE-BA2A-A096284028D7}"/>
    <w:embedItalic r:id="rId12" w:fontKey="{D3D55E7B-C3E8-4CDF-A275-A9518F36B4D2}"/>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281EC" w14:textId="194AF07E" w:rsidR="00434029" w:rsidRDefault="00434029">
    <w:pPr>
      <w:pStyle w:val="a8"/>
      <w:jc w:val="center"/>
    </w:pPr>
    <w:r>
      <w:fldChar w:fldCharType="begin"/>
    </w:r>
    <w:r>
      <w:instrText xml:space="preserve"> PAGE   \* MERGEFORMAT </w:instrText>
    </w:r>
    <w:r>
      <w:fldChar w:fldCharType="separate"/>
    </w:r>
    <w:r w:rsidR="009D2745" w:rsidRPr="009D2745">
      <w:rPr>
        <w:noProof/>
        <w:lang w:val="zh-CN"/>
      </w:rPr>
      <w:t>4</w:t>
    </w:r>
    <w:r>
      <w:fldChar w:fldCharType="end"/>
    </w:r>
  </w:p>
  <w:p w14:paraId="4DEF05E3" w14:textId="77777777" w:rsidR="00434029" w:rsidRDefault="00434029">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4231668"/>
      <w:docPartObj>
        <w:docPartGallery w:val="Page Numbers (Bottom of Page)"/>
        <w:docPartUnique/>
      </w:docPartObj>
    </w:sdtPr>
    <w:sdtEndPr/>
    <w:sdtContent>
      <w:p w14:paraId="64F7A8A7" w14:textId="056E1623" w:rsidR="00434029" w:rsidRDefault="00434029">
        <w:pPr>
          <w:pStyle w:val="a8"/>
          <w:jc w:val="center"/>
        </w:pPr>
        <w:r>
          <w:fldChar w:fldCharType="begin"/>
        </w:r>
        <w:r>
          <w:instrText>PAGE   \* MERGEFORMAT</w:instrText>
        </w:r>
        <w:r>
          <w:fldChar w:fldCharType="separate"/>
        </w:r>
        <w:r w:rsidR="009D2745" w:rsidRPr="009D2745">
          <w:rPr>
            <w:noProof/>
            <w:lang w:val="zh-CN"/>
          </w:rPr>
          <w:t>0</w:t>
        </w:r>
        <w:r>
          <w:fldChar w:fldCharType="end"/>
        </w:r>
      </w:p>
    </w:sdtContent>
  </w:sdt>
  <w:p w14:paraId="0F0AE136" w14:textId="77777777" w:rsidR="00434029" w:rsidRDefault="0043402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CAFAE5" w14:textId="77777777" w:rsidR="00576FEF" w:rsidRDefault="00576FEF">
      <w:r>
        <w:separator/>
      </w:r>
    </w:p>
  </w:footnote>
  <w:footnote w:type="continuationSeparator" w:id="0">
    <w:p w14:paraId="27569F06" w14:textId="77777777" w:rsidR="00576FEF" w:rsidRDefault="00576FEF">
      <w:r>
        <w:continuationSeparator/>
      </w:r>
    </w:p>
  </w:footnote>
  <w:footnote w:id="1">
    <w:p w14:paraId="6C2A0F96" w14:textId="77777777" w:rsidR="00434029" w:rsidRDefault="00434029" w:rsidP="00B27042">
      <w:pPr>
        <w:pStyle w:val="aff1"/>
        <w:ind w:firstLine="360"/>
      </w:pPr>
      <w:r>
        <w:rPr>
          <w:rStyle w:val="aff0"/>
        </w:rPr>
        <w:footnoteRef/>
      </w:r>
      <w:r>
        <w:t xml:space="preserve"> </w:t>
      </w:r>
      <w:r>
        <w:rPr>
          <w:rFonts w:hint="eastAsia"/>
        </w:rPr>
        <w:t>局部特征：图像中的图案或不同结构，例如点，边缘或小图像块。</w:t>
      </w:r>
      <w:r>
        <w:rPr>
          <w:rFonts w:hint="eastAsia"/>
        </w:rPr>
        <w:t xml:space="preserve"> </w:t>
      </w:r>
      <w:r>
        <w:rPr>
          <w:rFonts w:hint="eastAsia"/>
        </w:rPr>
        <w:t>它们通常与图像贴片相关联，这些贴片在其纹理，颜色或强度上与其周围环境不同。</w:t>
      </w:r>
    </w:p>
  </w:footnote>
  <w:footnote w:id="2">
    <w:p w14:paraId="24A4CBC1" w14:textId="77777777" w:rsidR="00434029" w:rsidRDefault="00434029" w:rsidP="00B27042">
      <w:pPr>
        <w:pStyle w:val="afe"/>
        <w:ind w:firstLine="360"/>
      </w:pPr>
      <w:r>
        <w:rPr>
          <w:rStyle w:val="aff0"/>
        </w:rPr>
        <w:footnoteRef/>
      </w:r>
      <w:r>
        <w:t xml:space="preserve"> </w:t>
      </w:r>
      <w:r w:rsidRPr="006D24D5">
        <w:rPr>
          <w:rFonts w:hint="eastAsia"/>
        </w:rPr>
        <w:t>时空特征</w:t>
      </w:r>
      <w:r>
        <w:rPr>
          <w:rFonts w:hint="eastAsia"/>
        </w:rPr>
        <w:t>：</w:t>
      </w:r>
      <w:r w:rsidRPr="006D24D5">
        <w:rPr>
          <w:rFonts w:hint="eastAsia"/>
        </w:rPr>
        <w:t>短的局部视频序列，例如眼睛张开或膝盖弯曲，或者用于快速前后移动的爪子。</w:t>
      </w:r>
      <w:r w:rsidRPr="006D24D5">
        <w:rPr>
          <w:rFonts w:hint="eastAsia"/>
        </w:rPr>
        <w:t xml:space="preserve"> </w:t>
      </w:r>
      <w:r w:rsidRPr="006D24D5">
        <w:rPr>
          <w:rFonts w:hint="eastAsia"/>
        </w:rPr>
        <w:t>然后根据存在的特征点的类型和位置充分描述行为。</w:t>
      </w:r>
    </w:p>
  </w:footnote>
  <w:footnote w:id="3">
    <w:p w14:paraId="61297212" w14:textId="77777777" w:rsidR="00434029" w:rsidRDefault="00434029" w:rsidP="00B27042">
      <w:pPr>
        <w:pStyle w:val="afe"/>
        <w:ind w:firstLine="360"/>
      </w:pPr>
      <w:r>
        <w:rPr>
          <w:rStyle w:val="aff0"/>
        </w:rPr>
        <w:footnoteRef/>
      </w:r>
      <w:r>
        <w:t xml:space="preserve"> </w:t>
      </w:r>
      <w:r w:rsidRPr="006362DB">
        <w:rPr>
          <w:rFonts w:hint="eastAsia"/>
        </w:rPr>
        <w:t>时空特征包</w:t>
      </w:r>
      <w:r w:rsidRPr="006362DB">
        <w:rPr>
          <w:rFonts w:hint="eastAsia"/>
        </w:rPr>
        <w:t>(BoF</w:t>
      </w:r>
      <w:r>
        <w:rPr>
          <w:rFonts w:hint="eastAsia"/>
        </w:rPr>
        <w:t>)</w:t>
      </w:r>
      <w:r>
        <w:rPr>
          <w:rFonts w:hint="eastAsia"/>
        </w:rPr>
        <w:t>：</w:t>
      </w:r>
      <w:r w:rsidRPr="006362DB">
        <w:rPr>
          <w:rFonts w:hint="eastAsia"/>
        </w:rPr>
        <w:t>一</w:t>
      </w:r>
      <w:r>
        <w:rPr>
          <w:rFonts w:hint="eastAsia"/>
        </w:rPr>
        <w:t>组时空特征的集合，反应了局部特征的运动特征如时空轨迹、周期性等。</w:t>
      </w:r>
    </w:p>
  </w:footnote>
  <w:footnote w:id="4">
    <w:p w14:paraId="0E09F6E8" w14:textId="302BCCAA" w:rsidR="00434029" w:rsidRDefault="00434029" w:rsidP="00B27042">
      <w:pPr>
        <w:pStyle w:val="afe"/>
        <w:ind w:firstLine="360"/>
      </w:pPr>
      <w:r>
        <w:rPr>
          <w:rStyle w:val="aff0"/>
        </w:rPr>
        <w:footnoteRef/>
      </w:r>
      <w:r>
        <w:t xml:space="preserve"> </w:t>
      </w:r>
      <w:r>
        <w:rPr>
          <w:rFonts w:hint="eastAsia"/>
        </w:rPr>
        <w:t>动态能量图像（</w:t>
      </w:r>
      <w:r>
        <w:rPr>
          <w:rFonts w:hint="eastAsia"/>
        </w:rPr>
        <w:t>M</w:t>
      </w:r>
      <w:r>
        <w:t>otion-Energy Images</w:t>
      </w:r>
      <w:r>
        <w:rPr>
          <w:rFonts w:hint="eastAsia"/>
        </w:rPr>
        <w:t>，简称</w:t>
      </w:r>
      <w:r w:rsidRPr="006362DB">
        <w:rPr>
          <w:rFonts w:hint="eastAsia"/>
        </w:rPr>
        <w:t>MEI</w:t>
      </w:r>
      <w:r>
        <w:rPr>
          <w:rFonts w:hint="eastAsia"/>
        </w:rPr>
        <w:t>）：表示图像序列中发生运动</w:t>
      </w:r>
      <w:r w:rsidRPr="006362DB">
        <w:rPr>
          <w:rFonts w:hint="eastAsia"/>
        </w:rPr>
        <w:t>位置</w:t>
      </w:r>
      <w:r>
        <w:rPr>
          <w:rFonts w:hint="eastAsia"/>
        </w:rPr>
        <w:t>灰度图像。</w:t>
      </w:r>
    </w:p>
  </w:footnote>
  <w:footnote w:id="5">
    <w:p w14:paraId="2F51D802" w14:textId="1ECB543F" w:rsidR="00434029" w:rsidRDefault="00434029" w:rsidP="00B27042">
      <w:pPr>
        <w:pStyle w:val="afe"/>
        <w:ind w:firstLine="360"/>
      </w:pPr>
      <w:r>
        <w:rPr>
          <w:rStyle w:val="aff0"/>
        </w:rPr>
        <w:footnoteRef/>
      </w:r>
      <w:r>
        <w:t xml:space="preserve"> </w:t>
      </w:r>
      <w:r w:rsidRPr="006362DB">
        <w:rPr>
          <w:rFonts w:hint="eastAsia"/>
        </w:rPr>
        <w:t>运动历史图像</w:t>
      </w:r>
      <w:r>
        <w:rPr>
          <w:rFonts w:hint="eastAsia"/>
        </w:rPr>
        <w:t>（</w:t>
      </w:r>
      <w:r>
        <w:rPr>
          <w:rFonts w:hint="eastAsia"/>
        </w:rPr>
        <w:t>M</w:t>
      </w:r>
      <w:r>
        <w:t>otion-History Images</w:t>
      </w:r>
      <w:r>
        <w:rPr>
          <w:rFonts w:hint="eastAsia"/>
        </w:rPr>
        <w:t>，简称</w:t>
      </w:r>
      <w:r w:rsidRPr="006362DB">
        <w:rPr>
          <w:rFonts w:hint="eastAsia"/>
        </w:rPr>
        <w:t>MHI</w:t>
      </w:r>
      <w:r>
        <w:rPr>
          <w:rFonts w:hint="eastAsia"/>
        </w:rPr>
        <w:t>）：</w:t>
      </w:r>
      <w:r w:rsidRPr="006362DB">
        <w:rPr>
          <w:rFonts w:hint="eastAsia"/>
        </w:rPr>
        <w:t>标量值图像，其中</w:t>
      </w:r>
      <w:r>
        <w:rPr>
          <w:rFonts w:hint="eastAsia"/>
        </w:rPr>
        <w:t>每个像素的值</w:t>
      </w:r>
      <w:r w:rsidRPr="006362DB">
        <w:rPr>
          <w:rFonts w:hint="eastAsia"/>
        </w:rPr>
        <w:t>是运动新近度的函数。</w:t>
      </w:r>
    </w:p>
  </w:footnote>
  <w:footnote w:id="6">
    <w:p w14:paraId="5F8A5FF4" w14:textId="77777777" w:rsidR="00434029" w:rsidRDefault="00434029" w:rsidP="007410CF">
      <w:pPr>
        <w:pStyle w:val="afe"/>
      </w:pPr>
      <w:r>
        <w:rPr>
          <w:rStyle w:val="aff0"/>
        </w:rPr>
        <w:footnoteRef/>
      </w:r>
      <w:r>
        <w:t xml:space="preserve"> </w:t>
      </w:r>
      <w:r w:rsidRPr="00667E62">
        <w:rPr>
          <w:rFonts w:hint="eastAsia"/>
        </w:rPr>
        <w:t>3D</w:t>
      </w:r>
      <w:r w:rsidRPr="00667E62">
        <w:rPr>
          <w:rFonts w:hint="eastAsia"/>
        </w:rPr>
        <w:t>关节位置直方图（</w:t>
      </w:r>
      <w:r>
        <w:rPr>
          <w:rFonts w:hint="eastAsia"/>
        </w:rPr>
        <w:t>H</w:t>
      </w:r>
      <w:r w:rsidRPr="00667E62">
        <w:t xml:space="preserve">istograms </w:t>
      </w:r>
      <w:r>
        <w:t>O</w:t>
      </w:r>
      <w:r w:rsidRPr="00667E62">
        <w:t xml:space="preserve">f 3D </w:t>
      </w:r>
      <w:r>
        <w:t>J</w:t>
      </w:r>
      <w:r w:rsidRPr="00667E62">
        <w:t>oint</w:t>
      </w:r>
      <w:r>
        <w:t>,</w:t>
      </w:r>
      <w:r w:rsidRPr="00667E62">
        <w:rPr>
          <w:rFonts w:hint="eastAsia"/>
        </w:rPr>
        <w:t xml:space="preserve"> </w:t>
      </w:r>
      <w:r w:rsidRPr="00667E62">
        <w:rPr>
          <w:rFonts w:hint="eastAsia"/>
        </w:rPr>
        <w:t>简称</w:t>
      </w:r>
      <w:r w:rsidRPr="00667E62">
        <w:rPr>
          <w:rFonts w:hint="eastAsia"/>
        </w:rPr>
        <w:t>HOJ3D</w:t>
      </w:r>
      <w:r w:rsidRPr="00667E62">
        <w:rPr>
          <w:rFonts w:hint="eastAsia"/>
        </w:rPr>
        <w:t>）</w:t>
      </w:r>
      <w:r>
        <w:rPr>
          <w:rFonts w:hint="eastAsia"/>
        </w:rPr>
        <w:t>：一种</w:t>
      </w:r>
      <w:r w:rsidRPr="00667E62">
        <w:rPr>
          <w:rFonts w:hint="eastAsia"/>
        </w:rPr>
        <w:t>3D</w:t>
      </w:r>
      <w:r w:rsidRPr="00667E62">
        <w:rPr>
          <w:rFonts w:hint="eastAsia"/>
        </w:rPr>
        <w:t>人体姿势的基于直方图的表示</w:t>
      </w:r>
      <w:r>
        <w:rPr>
          <w:rFonts w:hint="eastAsia"/>
        </w:rPr>
        <w:t>方法。</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2AD45" w14:textId="3BD22FA8" w:rsidR="00434029" w:rsidRDefault="00434029" w:rsidP="00BB3522">
    <w:pPr>
      <w:pStyle w:val="ac"/>
      <w:pBdr>
        <w:bottom w:val="single" w:sz="6" w:space="0" w:color="auto"/>
      </w:pBdr>
      <w:ind w:firstLineChars="100" w:firstLine="180"/>
    </w:pPr>
    <w:r>
      <w:rPr>
        <w:rFonts w:hint="eastAsia"/>
      </w:rPr>
      <w:t>南京师范大学计算机科学与技术学院——仇思宇本科毕业论文</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6474F" w14:textId="56723837" w:rsidR="00434029" w:rsidRDefault="00434029" w:rsidP="006921F3">
    <w:pPr>
      <w:pStyle w:val="ac"/>
      <w:pBdr>
        <w:bottom w:val="single" w:sz="6" w:space="0" w:color="auto"/>
      </w:pBdr>
      <w:ind w:firstLineChars="100" w:firstLine="180"/>
    </w:pPr>
    <w:r>
      <w:rPr>
        <w:rFonts w:hint="eastAsia"/>
      </w:rPr>
      <w:t>南京师范大学计算机科学与技术学院——仇思宇本科毕业论文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B33143"/>
    <w:multiLevelType w:val="multilevel"/>
    <w:tmpl w:val="83B3314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8C17CDF0"/>
    <w:multiLevelType w:val="singleLevel"/>
    <w:tmpl w:val="A83C9E4E"/>
    <w:lvl w:ilvl="0">
      <w:start w:val="1"/>
      <w:numFmt w:val="decimal"/>
      <w:suff w:val="space"/>
      <w:lvlText w:val="第%1章"/>
      <w:lvlJc w:val="left"/>
      <w:rPr>
        <w:sz w:val="32"/>
        <w:szCs w:val="32"/>
      </w:rPr>
    </w:lvl>
  </w:abstractNum>
  <w:abstractNum w:abstractNumId="2" w15:restartNumberingAfterBreak="0">
    <w:nsid w:val="0000000A"/>
    <w:multiLevelType w:val="singleLevel"/>
    <w:tmpl w:val="0000000A"/>
    <w:lvl w:ilvl="0">
      <w:start w:val="1"/>
      <w:numFmt w:val="decimal"/>
      <w:suff w:val="nothing"/>
      <w:lvlText w:val="%1."/>
      <w:lvlJc w:val="left"/>
    </w:lvl>
  </w:abstractNum>
  <w:abstractNum w:abstractNumId="3" w15:restartNumberingAfterBreak="0">
    <w:nsid w:val="00321B65"/>
    <w:multiLevelType w:val="multilevel"/>
    <w:tmpl w:val="F38CC6E0"/>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624" w:firstLine="22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00882281"/>
    <w:multiLevelType w:val="hybridMultilevel"/>
    <w:tmpl w:val="DA0695E4"/>
    <w:lvl w:ilvl="0" w:tplc="F2C8A6C8">
      <w:start w:val="1"/>
      <w:numFmt w:val="decimal"/>
      <w:lvlText w:val="%1."/>
      <w:lvlJc w:val="left"/>
      <w:pPr>
        <w:tabs>
          <w:tab w:val="num" w:pos="840"/>
        </w:tabs>
        <w:ind w:left="840" w:hanging="420"/>
      </w:pPr>
      <w:rPr>
        <w:rFonts w:hint="eastAsia"/>
        <w:b w:val="0"/>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15A76BE"/>
    <w:multiLevelType w:val="hybridMultilevel"/>
    <w:tmpl w:val="3E98D74A"/>
    <w:lvl w:ilvl="0" w:tplc="A3160AB6">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F4246E"/>
    <w:multiLevelType w:val="hybridMultilevel"/>
    <w:tmpl w:val="C9CE9CC0"/>
    <w:lvl w:ilvl="0" w:tplc="FF2CFE64">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0C8D3AAA"/>
    <w:multiLevelType w:val="multilevel"/>
    <w:tmpl w:val="A63E0EAE"/>
    <w:lvl w:ilvl="0">
      <w:start w:val="1"/>
      <w:numFmt w:val="decimal"/>
      <w:lvlText w:val="第 %1 章"/>
      <w:lvlJc w:val="center"/>
      <w:pPr>
        <w:ind w:left="1077" w:hanging="789"/>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0D74D5A"/>
    <w:multiLevelType w:val="hybridMultilevel"/>
    <w:tmpl w:val="91E69E60"/>
    <w:lvl w:ilvl="0" w:tplc="56383824">
      <w:start w:val="1"/>
      <w:numFmt w:val="decimal"/>
      <w:lvlText w:val="(%1)"/>
      <w:lvlJc w:val="right"/>
      <w:pPr>
        <w:ind w:left="840" w:hanging="420"/>
      </w:pPr>
      <w:rPr>
        <w:rFonts w:ascii="Times New Roman" w:eastAsia="宋体" w:hAnsi="Times New Roman" w:hint="default"/>
        <w:sz w:val="24"/>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A7760B"/>
    <w:multiLevelType w:val="hybridMultilevel"/>
    <w:tmpl w:val="CBAC3508"/>
    <w:lvl w:ilvl="0" w:tplc="A3160AB6">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28D58D0"/>
    <w:multiLevelType w:val="multilevel"/>
    <w:tmpl w:val="1A627D9A"/>
    <w:lvl w:ilvl="0">
      <w:start w:val="1"/>
      <w:numFmt w:val="decimal"/>
      <w:lvlText w:val="%1."/>
      <w:lvlJc w:val="left"/>
      <w:pPr>
        <w:tabs>
          <w:tab w:val="num" w:pos="520"/>
        </w:tabs>
        <w:ind w:left="520" w:hanging="420"/>
      </w:pPr>
      <w:rPr>
        <w:rFonts w:hint="eastAsia"/>
      </w:rPr>
    </w:lvl>
    <w:lvl w:ilvl="1">
      <w:start w:val="1"/>
      <w:numFmt w:val="lowerLetter"/>
      <w:lvlText w:val="%2)"/>
      <w:lvlJc w:val="left"/>
      <w:pPr>
        <w:tabs>
          <w:tab w:val="num" w:pos="520"/>
        </w:tabs>
        <w:ind w:left="520" w:hanging="420"/>
      </w:pPr>
    </w:lvl>
    <w:lvl w:ilvl="2">
      <w:start w:val="1"/>
      <w:numFmt w:val="lowerRoman"/>
      <w:lvlText w:val="%3."/>
      <w:lvlJc w:val="right"/>
      <w:pPr>
        <w:tabs>
          <w:tab w:val="num" w:pos="940"/>
        </w:tabs>
        <w:ind w:left="940" w:hanging="420"/>
      </w:pPr>
    </w:lvl>
    <w:lvl w:ilvl="3">
      <w:start w:val="1"/>
      <w:numFmt w:val="decimal"/>
      <w:lvlText w:val="%4."/>
      <w:lvlJc w:val="left"/>
      <w:pPr>
        <w:tabs>
          <w:tab w:val="num" w:pos="1360"/>
        </w:tabs>
        <w:ind w:left="1360" w:hanging="420"/>
      </w:pPr>
    </w:lvl>
    <w:lvl w:ilvl="4">
      <w:start w:val="1"/>
      <w:numFmt w:val="lowerLetter"/>
      <w:lvlText w:val="%5)"/>
      <w:lvlJc w:val="left"/>
      <w:pPr>
        <w:tabs>
          <w:tab w:val="num" w:pos="1780"/>
        </w:tabs>
        <w:ind w:left="1780" w:hanging="420"/>
      </w:pPr>
    </w:lvl>
    <w:lvl w:ilvl="5">
      <w:start w:val="1"/>
      <w:numFmt w:val="lowerRoman"/>
      <w:lvlText w:val="%6."/>
      <w:lvlJc w:val="right"/>
      <w:pPr>
        <w:tabs>
          <w:tab w:val="num" w:pos="2200"/>
        </w:tabs>
        <w:ind w:left="2200" w:hanging="420"/>
      </w:pPr>
    </w:lvl>
    <w:lvl w:ilvl="6">
      <w:start w:val="1"/>
      <w:numFmt w:val="decimal"/>
      <w:lvlText w:val="%7."/>
      <w:lvlJc w:val="left"/>
      <w:pPr>
        <w:tabs>
          <w:tab w:val="num" w:pos="2620"/>
        </w:tabs>
        <w:ind w:left="2620" w:hanging="420"/>
      </w:pPr>
    </w:lvl>
    <w:lvl w:ilvl="7">
      <w:start w:val="1"/>
      <w:numFmt w:val="lowerLetter"/>
      <w:lvlText w:val="%8)"/>
      <w:lvlJc w:val="left"/>
      <w:pPr>
        <w:tabs>
          <w:tab w:val="num" w:pos="3040"/>
        </w:tabs>
        <w:ind w:left="3040" w:hanging="420"/>
      </w:pPr>
    </w:lvl>
    <w:lvl w:ilvl="8">
      <w:start w:val="1"/>
      <w:numFmt w:val="lowerRoman"/>
      <w:lvlText w:val="%9."/>
      <w:lvlJc w:val="right"/>
      <w:pPr>
        <w:tabs>
          <w:tab w:val="num" w:pos="3460"/>
        </w:tabs>
        <w:ind w:left="3460" w:hanging="420"/>
      </w:pPr>
    </w:lvl>
  </w:abstractNum>
  <w:abstractNum w:abstractNumId="11" w15:restartNumberingAfterBreak="0">
    <w:nsid w:val="134B4648"/>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159C2830"/>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C1925C3"/>
    <w:multiLevelType w:val="hybridMultilevel"/>
    <w:tmpl w:val="B5389710"/>
    <w:lvl w:ilvl="0" w:tplc="54DC130A">
      <w:start w:val="1"/>
      <w:numFmt w:val="decimal"/>
      <w:lvlText w:val="第%1章"/>
      <w:lvlJc w:val="left"/>
      <w:pPr>
        <w:ind w:left="1296" w:hanging="12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C7A380A"/>
    <w:multiLevelType w:val="hybridMultilevel"/>
    <w:tmpl w:val="AC98D31E"/>
    <w:lvl w:ilvl="0" w:tplc="7A2ED18E">
      <w:start w:val="1"/>
      <w:numFmt w:val="decimal"/>
      <w:lvlText w:val="(%1)"/>
      <w:lvlJc w:val="left"/>
      <w:pPr>
        <w:tabs>
          <w:tab w:val="num" w:pos="794"/>
        </w:tabs>
        <w:ind w:left="794" w:hanging="794"/>
      </w:pPr>
      <w:rPr>
        <w:rFonts w:ascii="Times New Roman" w:eastAsia="宋体" w:hAnsi="Times New Roman"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D102A67"/>
    <w:multiLevelType w:val="multilevel"/>
    <w:tmpl w:val="FD36C20A"/>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D7C5142"/>
    <w:multiLevelType w:val="multilevel"/>
    <w:tmpl w:val="1D7C514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209C33EB"/>
    <w:multiLevelType w:val="hybridMultilevel"/>
    <w:tmpl w:val="10201A90"/>
    <w:lvl w:ilvl="0" w:tplc="601A638C">
      <w:start w:val="1"/>
      <w:numFmt w:val="decimal"/>
      <w:lvlText w:val="%1."/>
      <w:lvlJc w:val="left"/>
      <w:pPr>
        <w:tabs>
          <w:tab w:val="num" w:pos="720"/>
        </w:tabs>
        <w:ind w:left="720" w:hanging="360"/>
      </w:pPr>
    </w:lvl>
    <w:lvl w:ilvl="1" w:tplc="524813FE" w:tentative="1">
      <w:start w:val="1"/>
      <w:numFmt w:val="decimal"/>
      <w:lvlText w:val="%2."/>
      <w:lvlJc w:val="left"/>
      <w:pPr>
        <w:tabs>
          <w:tab w:val="num" w:pos="1440"/>
        </w:tabs>
        <w:ind w:left="1440" w:hanging="360"/>
      </w:pPr>
    </w:lvl>
    <w:lvl w:ilvl="2" w:tplc="5C5CC0D4" w:tentative="1">
      <w:start w:val="1"/>
      <w:numFmt w:val="decimal"/>
      <w:lvlText w:val="%3."/>
      <w:lvlJc w:val="left"/>
      <w:pPr>
        <w:tabs>
          <w:tab w:val="num" w:pos="2160"/>
        </w:tabs>
        <w:ind w:left="2160" w:hanging="360"/>
      </w:pPr>
    </w:lvl>
    <w:lvl w:ilvl="3" w:tplc="3C3AF1BC" w:tentative="1">
      <w:start w:val="1"/>
      <w:numFmt w:val="decimal"/>
      <w:lvlText w:val="%4."/>
      <w:lvlJc w:val="left"/>
      <w:pPr>
        <w:tabs>
          <w:tab w:val="num" w:pos="2880"/>
        </w:tabs>
        <w:ind w:left="2880" w:hanging="360"/>
      </w:pPr>
    </w:lvl>
    <w:lvl w:ilvl="4" w:tplc="51BCFFBE" w:tentative="1">
      <w:start w:val="1"/>
      <w:numFmt w:val="decimal"/>
      <w:lvlText w:val="%5."/>
      <w:lvlJc w:val="left"/>
      <w:pPr>
        <w:tabs>
          <w:tab w:val="num" w:pos="3600"/>
        </w:tabs>
        <w:ind w:left="3600" w:hanging="360"/>
      </w:pPr>
    </w:lvl>
    <w:lvl w:ilvl="5" w:tplc="A282CC30" w:tentative="1">
      <w:start w:val="1"/>
      <w:numFmt w:val="decimal"/>
      <w:lvlText w:val="%6."/>
      <w:lvlJc w:val="left"/>
      <w:pPr>
        <w:tabs>
          <w:tab w:val="num" w:pos="4320"/>
        </w:tabs>
        <w:ind w:left="4320" w:hanging="360"/>
      </w:pPr>
    </w:lvl>
    <w:lvl w:ilvl="6" w:tplc="F7A40DD8" w:tentative="1">
      <w:start w:val="1"/>
      <w:numFmt w:val="decimal"/>
      <w:lvlText w:val="%7."/>
      <w:lvlJc w:val="left"/>
      <w:pPr>
        <w:tabs>
          <w:tab w:val="num" w:pos="5040"/>
        </w:tabs>
        <w:ind w:left="5040" w:hanging="360"/>
      </w:pPr>
    </w:lvl>
    <w:lvl w:ilvl="7" w:tplc="57FE20F6" w:tentative="1">
      <w:start w:val="1"/>
      <w:numFmt w:val="decimal"/>
      <w:lvlText w:val="%8."/>
      <w:lvlJc w:val="left"/>
      <w:pPr>
        <w:tabs>
          <w:tab w:val="num" w:pos="5760"/>
        </w:tabs>
        <w:ind w:left="5760" w:hanging="360"/>
      </w:pPr>
    </w:lvl>
    <w:lvl w:ilvl="8" w:tplc="FCB2057C" w:tentative="1">
      <w:start w:val="1"/>
      <w:numFmt w:val="decimal"/>
      <w:lvlText w:val="%9."/>
      <w:lvlJc w:val="left"/>
      <w:pPr>
        <w:tabs>
          <w:tab w:val="num" w:pos="6480"/>
        </w:tabs>
        <w:ind w:left="6480" w:hanging="360"/>
      </w:pPr>
    </w:lvl>
  </w:abstractNum>
  <w:abstractNum w:abstractNumId="18" w15:restartNumberingAfterBreak="0">
    <w:nsid w:val="31E71EFA"/>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376B304C"/>
    <w:multiLevelType w:val="multilevel"/>
    <w:tmpl w:val="A63E0EAE"/>
    <w:lvl w:ilvl="0">
      <w:start w:val="1"/>
      <w:numFmt w:val="decimal"/>
      <w:lvlText w:val="第 %1 章"/>
      <w:lvlJc w:val="center"/>
      <w:pPr>
        <w:ind w:left="1077" w:hanging="789"/>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38042BC7"/>
    <w:multiLevelType w:val="hybridMultilevel"/>
    <w:tmpl w:val="758AB52A"/>
    <w:lvl w:ilvl="0" w:tplc="2CFA015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38196071"/>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39070B41"/>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42451BD9"/>
    <w:multiLevelType w:val="multilevel"/>
    <w:tmpl w:val="8F288768"/>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624" w:firstLine="22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4DF02A2B"/>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537C0323"/>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56E30C01"/>
    <w:multiLevelType w:val="hybridMultilevel"/>
    <w:tmpl w:val="E34EB3B8"/>
    <w:lvl w:ilvl="0" w:tplc="7B42FA62">
      <w:start w:val="1"/>
      <w:numFmt w:val="decimal"/>
      <w:lvlText w:val="[%1]"/>
      <w:lvlJc w:val="center"/>
      <w:pPr>
        <w:tabs>
          <w:tab w:val="num" w:pos="-150"/>
        </w:tabs>
        <w:ind w:left="0" w:firstLine="0"/>
      </w:pPr>
      <w:rPr>
        <w:rFonts w:hint="eastAsia"/>
        <w:sz w:val="21"/>
        <w:szCs w:val="21"/>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27" w15:restartNumberingAfterBreak="0">
    <w:nsid w:val="59B81E80"/>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6152545F"/>
    <w:multiLevelType w:val="hybridMultilevel"/>
    <w:tmpl w:val="B9F20F5C"/>
    <w:lvl w:ilvl="0" w:tplc="479C8F30">
      <w:start w:val="1"/>
      <w:numFmt w:val="decimal"/>
      <w:lvlText w:val="第 %1 章"/>
      <w:lvlJc w:val="center"/>
      <w:pPr>
        <w:ind w:left="420" w:hanging="420"/>
      </w:pPr>
      <w:rPr>
        <w:rFonts w:ascii="Times New Roman" w:eastAsia="宋体" w:hAnsi="Times New Roman" w:hint="default"/>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73064FD"/>
    <w:multiLevelType w:val="hybridMultilevel"/>
    <w:tmpl w:val="151058DA"/>
    <w:lvl w:ilvl="0" w:tplc="A37A25D2">
      <w:start w:val="1"/>
      <w:numFmt w:val="decimal"/>
      <w:lvlText w:val="[%1]"/>
      <w:lvlJc w:val="center"/>
      <w:pPr>
        <w:tabs>
          <w:tab w:val="num" w:pos="-150"/>
        </w:tabs>
        <w:ind w:left="0" w:firstLine="0"/>
      </w:pPr>
      <w:rPr>
        <w:rFonts w:hint="eastAsia"/>
        <w:color w:val="auto"/>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69274046"/>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69E70BB0"/>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6B167086"/>
    <w:multiLevelType w:val="hybridMultilevel"/>
    <w:tmpl w:val="EFD461BA"/>
    <w:lvl w:ilvl="0" w:tplc="A37A25D2">
      <w:start w:val="1"/>
      <w:numFmt w:val="decimal"/>
      <w:lvlText w:val="[%1]"/>
      <w:lvlJc w:val="center"/>
      <w:pPr>
        <w:tabs>
          <w:tab w:val="num" w:pos="-150"/>
        </w:tabs>
        <w:ind w:left="0" w:firstLine="0"/>
      </w:pPr>
      <w:rPr>
        <w:rFonts w:hint="eastAsia"/>
        <w:color w:val="auto"/>
        <w:sz w:val="21"/>
        <w:szCs w:val="21"/>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33" w15:restartNumberingAfterBreak="0">
    <w:nsid w:val="6B7B2E2F"/>
    <w:multiLevelType w:val="hybridMultilevel"/>
    <w:tmpl w:val="EF32DFF8"/>
    <w:lvl w:ilvl="0" w:tplc="7936A832">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782B6172"/>
    <w:multiLevelType w:val="hybridMultilevel"/>
    <w:tmpl w:val="3ADA09EC"/>
    <w:lvl w:ilvl="0" w:tplc="04090011">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35" w15:restartNumberingAfterBreak="0">
    <w:nsid w:val="7BD86979"/>
    <w:multiLevelType w:val="hybridMultilevel"/>
    <w:tmpl w:val="B3869C3C"/>
    <w:lvl w:ilvl="0" w:tplc="B32A0686">
      <w:start w:val="1"/>
      <w:numFmt w:val="decimal"/>
      <w:lvlText w:val="%1."/>
      <w:lvlJc w:val="left"/>
      <w:pPr>
        <w:tabs>
          <w:tab w:val="num" w:pos="360"/>
        </w:tabs>
        <w:ind w:left="360" w:hanging="360"/>
      </w:pPr>
      <w:rPr>
        <w:rFonts w:ascii="Times New Roman" w:hAnsi="Times New Roman" w:hint="default"/>
      </w:rPr>
    </w:lvl>
    <w:lvl w:ilvl="1" w:tplc="34CA8CF6">
      <w:start w:val="1"/>
      <w:numFmt w:val="decimal"/>
      <w:lvlText w:val="%2."/>
      <w:lvlJc w:val="left"/>
      <w:pPr>
        <w:tabs>
          <w:tab w:val="num" w:pos="840"/>
        </w:tabs>
        <w:ind w:left="840" w:hanging="420"/>
      </w:pPr>
      <w:rPr>
        <w:rFonts w:hint="eastAsia"/>
        <w:sz w:val="21"/>
        <w:szCs w:val="21"/>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15:restartNumberingAfterBreak="0">
    <w:nsid w:val="7D50274A"/>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15:restartNumberingAfterBreak="0">
    <w:nsid w:val="7DB30077"/>
    <w:multiLevelType w:val="multilevel"/>
    <w:tmpl w:val="66347402"/>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2"/>
  </w:num>
  <w:num w:numId="2">
    <w:abstractNumId w:val="17"/>
  </w:num>
  <w:num w:numId="3">
    <w:abstractNumId w:val="4"/>
  </w:num>
  <w:num w:numId="4">
    <w:abstractNumId w:val="20"/>
  </w:num>
  <w:num w:numId="5">
    <w:abstractNumId w:val="32"/>
  </w:num>
  <w:num w:numId="6">
    <w:abstractNumId w:val="35"/>
  </w:num>
  <w:num w:numId="7">
    <w:abstractNumId w:val="33"/>
  </w:num>
  <w:num w:numId="8">
    <w:abstractNumId w:val="26"/>
  </w:num>
  <w:num w:numId="9">
    <w:abstractNumId w:val="6"/>
  </w:num>
  <w:num w:numId="10">
    <w:abstractNumId w:val="10"/>
  </w:num>
  <w:num w:numId="11">
    <w:abstractNumId w:val="37"/>
  </w:num>
  <w:num w:numId="12">
    <w:abstractNumId w:val="29"/>
  </w:num>
  <w:num w:numId="13">
    <w:abstractNumId w:val="1"/>
  </w:num>
  <w:num w:numId="14">
    <w:abstractNumId w:val="0"/>
  </w:num>
  <w:num w:numId="15">
    <w:abstractNumId w:val="16"/>
  </w:num>
  <w:num w:numId="16">
    <w:abstractNumId w:val="28"/>
  </w:num>
  <w:num w:numId="17">
    <w:abstractNumId w:val="13"/>
  </w:num>
  <w:num w:numId="18">
    <w:abstractNumId w:val="23"/>
  </w:num>
  <w:num w:numId="19">
    <w:abstractNumId w:val="15"/>
  </w:num>
  <w:num w:numId="20">
    <w:abstractNumId w:val="7"/>
  </w:num>
  <w:num w:numId="21">
    <w:abstractNumId w:val="18"/>
  </w:num>
  <w:num w:numId="22">
    <w:abstractNumId w:val="11"/>
  </w:num>
  <w:num w:numId="23">
    <w:abstractNumId w:val="25"/>
  </w:num>
  <w:num w:numId="24">
    <w:abstractNumId w:val="12"/>
  </w:num>
  <w:num w:numId="25">
    <w:abstractNumId w:val="3"/>
  </w:num>
  <w:num w:numId="26">
    <w:abstractNumId w:val="19"/>
  </w:num>
  <w:num w:numId="27">
    <w:abstractNumId w:val="36"/>
  </w:num>
  <w:num w:numId="28">
    <w:abstractNumId w:val="24"/>
  </w:num>
  <w:num w:numId="29">
    <w:abstractNumId w:val="31"/>
  </w:num>
  <w:num w:numId="30">
    <w:abstractNumId w:val="30"/>
  </w:num>
  <w:num w:numId="31">
    <w:abstractNumId w:val="34"/>
  </w:num>
  <w:num w:numId="32">
    <w:abstractNumId w:val="22"/>
  </w:num>
  <w:num w:numId="33">
    <w:abstractNumId w:val="27"/>
  </w:num>
  <w:num w:numId="34">
    <w:abstractNumId w:val="21"/>
  </w:num>
  <w:num w:numId="35">
    <w:abstractNumId w:val="9"/>
  </w:num>
  <w:num w:numId="36">
    <w:abstractNumId w:val="8"/>
  </w:num>
  <w:num w:numId="37">
    <w:abstractNumId w:val="14"/>
  </w:num>
  <w:num w:numId="3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qiu siyu">
    <w15:presenceInfo w15:providerId="Windows Live" w15:userId="9f9ea5184cac71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00"/>
  <w:drawingGridHorizontalSpacing w:val="10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Nanjing normal University&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9e9zzs0v2svw2oedpx95prp3d9z2azeaatvp&quot;&gt;直接甲酸燃料电池的好处-Saved&lt;record-ids&gt;&lt;item&gt;1&lt;/item&gt;&lt;item&gt;3&lt;/item&gt;&lt;item&gt;5&lt;/item&gt;&lt;item&gt;7&lt;/item&gt;&lt;item&gt;10&lt;/item&gt;&lt;item&gt;11&lt;/item&gt;&lt;item&gt;23&lt;/item&gt;&lt;item&gt;35&lt;/item&gt;&lt;item&gt;36&lt;/item&gt;&lt;item&gt;39&lt;/item&gt;&lt;item&gt;42&lt;/item&gt;&lt;item&gt;43&lt;/item&gt;&lt;item&gt;44&lt;/item&gt;&lt;item&gt;45&lt;/item&gt;&lt;item&gt;48&lt;/item&gt;&lt;item&gt;52&lt;/item&gt;&lt;item&gt;53&lt;/item&gt;&lt;item&gt;70&lt;/item&gt;&lt;item&gt;71&lt;/item&gt;&lt;item&gt;72&lt;/item&gt;&lt;item&gt;73&lt;/item&gt;&lt;item&gt;75&lt;/item&gt;&lt;item&gt;591&lt;/item&gt;&lt;item&gt;592&lt;/item&gt;&lt;item&gt;595&lt;/item&gt;&lt;item&gt;596&lt;/item&gt;&lt;item&gt;597&lt;/item&gt;&lt;item&gt;598&lt;/item&gt;&lt;item&gt;600&lt;/item&gt;&lt;item&gt;670&lt;/item&gt;&lt;item&gt;685&lt;/item&gt;&lt;item&gt;690&lt;/item&gt;&lt;item&gt;691&lt;/item&gt;&lt;item&gt;692&lt;/item&gt;&lt;item&gt;693&lt;/item&gt;&lt;item&gt;694&lt;/item&gt;&lt;item&gt;695&lt;/item&gt;&lt;item&gt;696&lt;/item&gt;&lt;item&gt;697&lt;/item&gt;&lt;item&gt;699&lt;/item&gt;&lt;item&gt;700&lt;/item&gt;&lt;item&gt;701&lt;/item&gt;&lt;item&gt;702&lt;/item&gt;&lt;item&gt;703&lt;/item&gt;&lt;item&gt;704&lt;/item&gt;&lt;item&gt;705&lt;/item&gt;&lt;item&gt;706&lt;/item&gt;&lt;/record-ids&gt;&lt;/item&gt;&lt;/Libraries&gt;"/>
  </w:docVars>
  <w:rsids>
    <w:rsidRoot w:val="00172A27"/>
    <w:rsid w:val="0000139C"/>
    <w:rsid w:val="000016D1"/>
    <w:rsid w:val="000033CE"/>
    <w:rsid w:val="00004115"/>
    <w:rsid w:val="00005658"/>
    <w:rsid w:val="00013D96"/>
    <w:rsid w:val="000225DA"/>
    <w:rsid w:val="00022C32"/>
    <w:rsid w:val="000236EE"/>
    <w:rsid w:val="00024A92"/>
    <w:rsid w:val="00025214"/>
    <w:rsid w:val="0003015C"/>
    <w:rsid w:val="00031671"/>
    <w:rsid w:val="00035296"/>
    <w:rsid w:val="000364B6"/>
    <w:rsid w:val="00036F66"/>
    <w:rsid w:val="000518BB"/>
    <w:rsid w:val="000519A9"/>
    <w:rsid w:val="00053755"/>
    <w:rsid w:val="00053E13"/>
    <w:rsid w:val="00060F46"/>
    <w:rsid w:val="00063B19"/>
    <w:rsid w:val="00066598"/>
    <w:rsid w:val="00066C49"/>
    <w:rsid w:val="0007120E"/>
    <w:rsid w:val="00073790"/>
    <w:rsid w:val="00074EB5"/>
    <w:rsid w:val="00075DEC"/>
    <w:rsid w:val="00077092"/>
    <w:rsid w:val="00080F31"/>
    <w:rsid w:val="00086925"/>
    <w:rsid w:val="00090676"/>
    <w:rsid w:val="00090B26"/>
    <w:rsid w:val="00091F83"/>
    <w:rsid w:val="00093F16"/>
    <w:rsid w:val="00094B13"/>
    <w:rsid w:val="000A0553"/>
    <w:rsid w:val="000A0ABC"/>
    <w:rsid w:val="000A3838"/>
    <w:rsid w:val="000A4509"/>
    <w:rsid w:val="000B0668"/>
    <w:rsid w:val="000B362B"/>
    <w:rsid w:val="000B535D"/>
    <w:rsid w:val="000B64A2"/>
    <w:rsid w:val="000C0B6C"/>
    <w:rsid w:val="000C123C"/>
    <w:rsid w:val="000C1E80"/>
    <w:rsid w:val="000C1F5D"/>
    <w:rsid w:val="000C5587"/>
    <w:rsid w:val="000D2BAA"/>
    <w:rsid w:val="000D7212"/>
    <w:rsid w:val="000D78BA"/>
    <w:rsid w:val="000E6A07"/>
    <w:rsid w:val="000E715E"/>
    <w:rsid w:val="000E7778"/>
    <w:rsid w:val="000F0042"/>
    <w:rsid w:val="000F0090"/>
    <w:rsid w:val="000F1146"/>
    <w:rsid w:val="000F3652"/>
    <w:rsid w:val="000F6F4A"/>
    <w:rsid w:val="00100255"/>
    <w:rsid w:val="001024CB"/>
    <w:rsid w:val="001031C8"/>
    <w:rsid w:val="00112ED6"/>
    <w:rsid w:val="0011370A"/>
    <w:rsid w:val="00114300"/>
    <w:rsid w:val="00114C21"/>
    <w:rsid w:val="001178A3"/>
    <w:rsid w:val="00121272"/>
    <w:rsid w:val="001245D7"/>
    <w:rsid w:val="00126B04"/>
    <w:rsid w:val="001313CB"/>
    <w:rsid w:val="00132AFF"/>
    <w:rsid w:val="00140B88"/>
    <w:rsid w:val="00141446"/>
    <w:rsid w:val="0014206F"/>
    <w:rsid w:val="001442DD"/>
    <w:rsid w:val="001453B5"/>
    <w:rsid w:val="001453D7"/>
    <w:rsid w:val="0014556B"/>
    <w:rsid w:val="0014563A"/>
    <w:rsid w:val="0015447D"/>
    <w:rsid w:val="001556C8"/>
    <w:rsid w:val="00156DF1"/>
    <w:rsid w:val="00157FA9"/>
    <w:rsid w:val="00160F00"/>
    <w:rsid w:val="001614D5"/>
    <w:rsid w:val="00161AA8"/>
    <w:rsid w:val="00162053"/>
    <w:rsid w:val="001621F8"/>
    <w:rsid w:val="001660FA"/>
    <w:rsid w:val="00166FCE"/>
    <w:rsid w:val="00172A27"/>
    <w:rsid w:val="001734D8"/>
    <w:rsid w:val="00174276"/>
    <w:rsid w:val="00174B4F"/>
    <w:rsid w:val="00175D11"/>
    <w:rsid w:val="00176B13"/>
    <w:rsid w:val="001817E1"/>
    <w:rsid w:val="0018250B"/>
    <w:rsid w:val="00182E0F"/>
    <w:rsid w:val="00183618"/>
    <w:rsid w:val="00185750"/>
    <w:rsid w:val="00191649"/>
    <w:rsid w:val="001917B3"/>
    <w:rsid w:val="00192C37"/>
    <w:rsid w:val="00196F12"/>
    <w:rsid w:val="0019769F"/>
    <w:rsid w:val="001A06D3"/>
    <w:rsid w:val="001A113B"/>
    <w:rsid w:val="001A4ABA"/>
    <w:rsid w:val="001B2DC6"/>
    <w:rsid w:val="001C003B"/>
    <w:rsid w:val="001C0E25"/>
    <w:rsid w:val="001C0E89"/>
    <w:rsid w:val="001C3B1B"/>
    <w:rsid w:val="001C4A43"/>
    <w:rsid w:val="001C601E"/>
    <w:rsid w:val="001C6573"/>
    <w:rsid w:val="001C7ED3"/>
    <w:rsid w:val="001D1499"/>
    <w:rsid w:val="001D1E02"/>
    <w:rsid w:val="001D31AE"/>
    <w:rsid w:val="001D464D"/>
    <w:rsid w:val="001D5FD1"/>
    <w:rsid w:val="001E0261"/>
    <w:rsid w:val="001E0EEC"/>
    <w:rsid w:val="001E30FC"/>
    <w:rsid w:val="001E42B3"/>
    <w:rsid w:val="001E4C5A"/>
    <w:rsid w:val="001E6374"/>
    <w:rsid w:val="001E77E8"/>
    <w:rsid w:val="001F0770"/>
    <w:rsid w:val="001F1640"/>
    <w:rsid w:val="001F1789"/>
    <w:rsid w:val="001F24A3"/>
    <w:rsid w:val="001F2A39"/>
    <w:rsid w:val="001F472D"/>
    <w:rsid w:val="001F503F"/>
    <w:rsid w:val="002055F3"/>
    <w:rsid w:val="002062B9"/>
    <w:rsid w:val="002134BD"/>
    <w:rsid w:val="00215362"/>
    <w:rsid w:val="00215476"/>
    <w:rsid w:val="00217730"/>
    <w:rsid w:val="00217F73"/>
    <w:rsid w:val="00226551"/>
    <w:rsid w:val="0022671D"/>
    <w:rsid w:val="00227B95"/>
    <w:rsid w:val="002323A3"/>
    <w:rsid w:val="00233FA0"/>
    <w:rsid w:val="00234033"/>
    <w:rsid w:val="002368C7"/>
    <w:rsid w:val="00241B50"/>
    <w:rsid w:val="002443F3"/>
    <w:rsid w:val="00244944"/>
    <w:rsid w:val="00245657"/>
    <w:rsid w:val="00245B6A"/>
    <w:rsid w:val="00245EFA"/>
    <w:rsid w:val="00246EC7"/>
    <w:rsid w:val="00250BC0"/>
    <w:rsid w:val="00250C00"/>
    <w:rsid w:val="00251742"/>
    <w:rsid w:val="00252DD3"/>
    <w:rsid w:val="0025381F"/>
    <w:rsid w:val="00255381"/>
    <w:rsid w:val="00255FD0"/>
    <w:rsid w:val="00256B21"/>
    <w:rsid w:val="00261E94"/>
    <w:rsid w:val="00265093"/>
    <w:rsid w:val="00265FC9"/>
    <w:rsid w:val="00267626"/>
    <w:rsid w:val="00267F95"/>
    <w:rsid w:val="002708AC"/>
    <w:rsid w:val="002709C0"/>
    <w:rsid w:val="002744D7"/>
    <w:rsid w:val="0027709D"/>
    <w:rsid w:val="002837CF"/>
    <w:rsid w:val="002857E6"/>
    <w:rsid w:val="0029057E"/>
    <w:rsid w:val="002934DD"/>
    <w:rsid w:val="00294AA8"/>
    <w:rsid w:val="002961B2"/>
    <w:rsid w:val="00297E79"/>
    <w:rsid w:val="002A3408"/>
    <w:rsid w:val="002A3445"/>
    <w:rsid w:val="002A3EBF"/>
    <w:rsid w:val="002A5DE6"/>
    <w:rsid w:val="002A6BEC"/>
    <w:rsid w:val="002A6DEA"/>
    <w:rsid w:val="002A70E3"/>
    <w:rsid w:val="002B0130"/>
    <w:rsid w:val="002B25A7"/>
    <w:rsid w:val="002B3081"/>
    <w:rsid w:val="002B47D6"/>
    <w:rsid w:val="002C10E5"/>
    <w:rsid w:val="002C47CD"/>
    <w:rsid w:val="002C5129"/>
    <w:rsid w:val="002C5172"/>
    <w:rsid w:val="002D09BD"/>
    <w:rsid w:val="002D4C00"/>
    <w:rsid w:val="002D659C"/>
    <w:rsid w:val="002E08B1"/>
    <w:rsid w:val="002E5903"/>
    <w:rsid w:val="002E6BC6"/>
    <w:rsid w:val="002E6CF0"/>
    <w:rsid w:val="002F2627"/>
    <w:rsid w:val="002F3CFF"/>
    <w:rsid w:val="002F62A1"/>
    <w:rsid w:val="002F7517"/>
    <w:rsid w:val="002F7F55"/>
    <w:rsid w:val="00302DA5"/>
    <w:rsid w:val="003043C7"/>
    <w:rsid w:val="00305D3F"/>
    <w:rsid w:val="00307F82"/>
    <w:rsid w:val="0031091F"/>
    <w:rsid w:val="003110BA"/>
    <w:rsid w:val="0031232E"/>
    <w:rsid w:val="00313964"/>
    <w:rsid w:val="00314819"/>
    <w:rsid w:val="003163F0"/>
    <w:rsid w:val="003215C1"/>
    <w:rsid w:val="00322FB2"/>
    <w:rsid w:val="0032313B"/>
    <w:rsid w:val="00324560"/>
    <w:rsid w:val="00330D86"/>
    <w:rsid w:val="0034327F"/>
    <w:rsid w:val="003452D2"/>
    <w:rsid w:val="00347D8D"/>
    <w:rsid w:val="00350FFA"/>
    <w:rsid w:val="003517C6"/>
    <w:rsid w:val="00351A03"/>
    <w:rsid w:val="00352A1C"/>
    <w:rsid w:val="00353374"/>
    <w:rsid w:val="00357A3B"/>
    <w:rsid w:val="003610AC"/>
    <w:rsid w:val="00361652"/>
    <w:rsid w:val="003634B5"/>
    <w:rsid w:val="003665F6"/>
    <w:rsid w:val="00367FD9"/>
    <w:rsid w:val="003701DD"/>
    <w:rsid w:val="00370A97"/>
    <w:rsid w:val="00370DCD"/>
    <w:rsid w:val="00376EBC"/>
    <w:rsid w:val="00377AAC"/>
    <w:rsid w:val="00381C9A"/>
    <w:rsid w:val="00381E83"/>
    <w:rsid w:val="00382EA5"/>
    <w:rsid w:val="00383161"/>
    <w:rsid w:val="00383A6F"/>
    <w:rsid w:val="00391BCE"/>
    <w:rsid w:val="00393A23"/>
    <w:rsid w:val="00395B41"/>
    <w:rsid w:val="003962AB"/>
    <w:rsid w:val="00397A04"/>
    <w:rsid w:val="003A22F3"/>
    <w:rsid w:val="003A6C76"/>
    <w:rsid w:val="003B2113"/>
    <w:rsid w:val="003C2EA8"/>
    <w:rsid w:val="003C31BC"/>
    <w:rsid w:val="003C4626"/>
    <w:rsid w:val="003C4FC5"/>
    <w:rsid w:val="003D157D"/>
    <w:rsid w:val="003D1B7E"/>
    <w:rsid w:val="003D2CA4"/>
    <w:rsid w:val="003D52CC"/>
    <w:rsid w:val="003D56BC"/>
    <w:rsid w:val="003D6F6D"/>
    <w:rsid w:val="003E072E"/>
    <w:rsid w:val="003E4FF8"/>
    <w:rsid w:val="003F03A0"/>
    <w:rsid w:val="003F172D"/>
    <w:rsid w:val="003F2C44"/>
    <w:rsid w:val="003F3319"/>
    <w:rsid w:val="003F4716"/>
    <w:rsid w:val="003F4E7B"/>
    <w:rsid w:val="003F510D"/>
    <w:rsid w:val="003F7888"/>
    <w:rsid w:val="004004A3"/>
    <w:rsid w:val="00401DBD"/>
    <w:rsid w:val="00402A45"/>
    <w:rsid w:val="00411DF8"/>
    <w:rsid w:val="0041247A"/>
    <w:rsid w:val="00414F2E"/>
    <w:rsid w:val="00415296"/>
    <w:rsid w:val="004176B4"/>
    <w:rsid w:val="00421478"/>
    <w:rsid w:val="0042377E"/>
    <w:rsid w:val="00424567"/>
    <w:rsid w:val="004259F3"/>
    <w:rsid w:val="00427182"/>
    <w:rsid w:val="00427F7E"/>
    <w:rsid w:val="004309F0"/>
    <w:rsid w:val="00430D0C"/>
    <w:rsid w:val="00434029"/>
    <w:rsid w:val="0043505F"/>
    <w:rsid w:val="00437B69"/>
    <w:rsid w:val="00440972"/>
    <w:rsid w:val="00440D6D"/>
    <w:rsid w:val="00442A72"/>
    <w:rsid w:val="00444EB4"/>
    <w:rsid w:val="00444F49"/>
    <w:rsid w:val="00451879"/>
    <w:rsid w:val="00451D9A"/>
    <w:rsid w:val="0045289B"/>
    <w:rsid w:val="00455DB3"/>
    <w:rsid w:val="00456294"/>
    <w:rsid w:val="00456532"/>
    <w:rsid w:val="00456814"/>
    <w:rsid w:val="00457106"/>
    <w:rsid w:val="00462D9C"/>
    <w:rsid w:val="004769DA"/>
    <w:rsid w:val="00477790"/>
    <w:rsid w:val="00481371"/>
    <w:rsid w:val="00481949"/>
    <w:rsid w:val="00482188"/>
    <w:rsid w:val="00485459"/>
    <w:rsid w:val="004902F5"/>
    <w:rsid w:val="0049264A"/>
    <w:rsid w:val="0049567F"/>
    <w:rsid w:val="004A0026"/>
    <w:rsid w:val="004A636E"/>
    <w:rsid w:val="004A6446"/>
    <w:rsid w:val="004B1454"/>
    <w:rsid w:val="004B3847"/>
    <w:rsid w:val="004B44CC"/>
    <w:rsid w:val="004B547E"/>
    <w:rsid w:val="004C1152"/>
    <w:rsid w:val="004C1763"/>
    <w:rsid w:val="004C1C3F"/>
    <w:rsid w:val="004C7887"/>
    <w:rsid w:val="004D0C0F"/>
    <w:rsid w:val="004D640B"/>
    <w:rsid w:val="004D73B1"/>
    <w:rsid w:val="004D7F06"/>
    <w:rsid w:val="004E24DE"/>
    <w:rsid w:val="004E2E73"/>
    <w:rsid w:val="004E5424"/>
    <w:rsid w:val="004E56DE"/>
    <w:rsid w:val="004E7D9C"/>
    <w:rsid w:val="004F349B"/>
    <w:rsid w:val="004F42C4"/>
    <w:rsid w:val="004F5CF1"/>
    <w:rsid w:val="004F7681"/>
    <w:rsid w:val="0050191E"/>
    <w:rsid w:val="00505F0E"/>
    <w:rsid w:val="0051257A"/>
    <w:rsid w:val="00512908"/>
    <w:rsid w:val="005130A5"/>
    <w:rsid w:val="0051425D"/>
    <w:rsid w:val="00515478"/>
    <w:rsid w:val="00515562"/>
    <w:rsid w:val="00517580"/>
    <w:rsid w:val="00520E78"/>
    <w:rsid w:val="00523BA1"/>
    <w:rsid w:val="00525B08"/>
    <w:rsid w:val="005273D6"/>
    <w:rsid w:val="005301BF"/>
    <w:rsid w:val="005302EF"/>
    <w:rsid w:val="00530B46"/>
    <w:rsid w:val="00531CFB"/>
    <w:rsid w:val="005331E5"/>
    <w:rsid w:val="005347BA"/>
    <w:rsid w:val="00535F18"/>
    <w:rsid w:val="00537735"/>
    <w:rsid w:val="00537787"/>
    <w:rsid w:val="005401F7"/>
    <w:rsid w:val="00541744"/>
    <w:rsid w:val="0054182B"/>
    <w:rsid w:val="00543EBC"/>
    <w:rsid w:val="00545BF5"/>
    <w:rsid w:val="00550E8D"/>
    <w:rsid w:val="00552B17"/>
    <w:rsid w:val="00555492"/>
    <w:rsid w:val="00555567"/>
    <w:rsid w:val="00555760"/>
    <w:rsid w:val="00556244"/>
    <w:rsid w:val="00556914"/>
    <w:rsid w:val="00561004"/>
    <w:rsid w:val="00561FF4"/>
    <w:rsid w:val="0057233A"/>
    <w:rsid w:val="00574CCA"/>
    <w:rsid w:val="00576FEF"/>
    <w:rsid w:val="0057703D"/>
    <w:rsid w:val="00581794"/>
    <w:rsid w:val="00581CEA"/>
    <w:rsid w:val="00582A5F"/>
    <w:rsid w:val="0058405F"/>
    <w:rsid w:val="00585A85"/>
    <w:rsid w:val="00590839"/>
    <w:rsid w:val="00597952"/>
    <w:rsid w:val="005A1C2C"/>
    <w:rsid w:val="005A50AF"/>
    <w:rsid w:val="005A5E4C"/>
    <w:rsid w:val="005A6825"/>
    <w:rsid w:val="005B00A5"/>
    <w:rsid w:val="005B4347"/>
    <w:rsid w:val="005B5675"/>
    <w:rsid w:val="005B6198"/>
    <w:rsid w:val="005C2298"/>
    <w:rsid w:val="005C5911"/>
    <w:rsid w:val="005C5D4D"/>
    <w:rsid w:val="005D0989"/>
    <w:rsid w:val="005D1271"/>
    <w:rsid w:val="005D2E7B"/>
    <w:rsid w:val="005D5BE3"/>
    <w:rsid w:val="005E1A36"/>
    <w:rsid w:val="005E4048"/>
    <w:rsid w:val="005E44A0"/>
    <w:rsid w:val="005E64AB"/>
    <w:rsid w:val="005E72B6"/>
    <w:rsid w:val="005F1027"/>
    <w:rsid w:val="005F25C4"/>
    <w:rsid w:val="005F4BD5"/>
    <w:rsid w:val="005F7E5F"/>
    <w:rsid w:val="00600596"/>
    <w:rsid w:val="00600CCC"/>
    <w:rsid w:val="0060325E"/>
    <w:rsid w:val="00603372"/>
    <w:rsid w:val="00604D64"/>
    <w:rsid w:val="00606EE3"/>
    <w:rsid w:val="006120FE"/>
    <w:rsid w:val="0061273B"/>
    <w:rsid w:val="00614CCA"/>
    <w:rsid w:val="0061671E"/>
    <w:rsid w:val="00616EC9"/>
    <w:rsid w:val="006177A0"/>
    <w:rsid w:val="00620502"/>
    <w:rsid w:val="0062069B"/>
    <w:rsid w:val="00621FA0"/>
    <w:rsid w:val="00623D23"/>
    <w:rsid w:val="00623DD7"/>
    <w:rsid w:val="00625432"/>
    <w:rsid w:val="0062657E"/>
    <w:rsid w:val="00627376"/>
    <w:rsid w:val="00627B81"/>
    <w:rsid w:val="00632013"/>
    <w:rsid w:val="006320E6"/>
    <w:rsid w:val="00632839"/>
    <w:rsid w:val="0063290E"/>
    <w:rsid w:val="00633989"/>
    <w:rsid w:val="00633BAC"/>
    <w:rsid w:val="006362DB"/>
    <w:rsid w:val="00636F2D"/>
    <w:rsid w:val="00640D17"/>
    <w:rsid w:val="00642079"/>
    <w:rsid w:val="00643C5B"/>
    <w:rsid w:val="006442CA"/>
    <w:rsid w:val="0064579D"/>
    <w:rsid w:val="00646CD1"/>
    <w:rsid w:val="00647FC7"/>
    <w:rsid w:val="00650DC3"/>
    <w:rsid w:val="00651C4F"/>
    <w:rsid w:val="00656F89"/>
    <w:rsid w:val="00657659"/>
    <w:rsid w:val="00660532"/>
    <w:rsid w:val="0066155A"/>
    <w:rsid w:val="006644A5"/>
    <w:rsid w:val="00664FD4"/>
    <w:rsid w:val="00666F1A"/>
    <w:rsid w:val="00667E62"/>
    <w:rsid w:val="00673435"/>
    <w:rsid w:val="00673465"/>
    <w:rsid w:val="00673840"/>
    <w:rsid w:val="0067388F"/>
    <w:rsid w:val="00674458"/>
    <w:rsid w:val="00680E22"/>
    <w:rsid w:val="00681A5B"/>
    <w:rsid w:val="00681D3C"/>
    <w:rsid w:val="006820BC"/>
    <w:rsid w:val="00684BBF"/>
    <w:rsid w:val="00685275"/>
    <w:rsid w:val="00685FF6"/>
    <w:rsid w:val="0068682E"/>
    <w:rsid w:val="00687851"/>
    <w:rsid w:val="006909CA"/>
    <w:rsid w:val="00690C16"/>
    <w:rsid w:val="006921F3"/>
    <w:rsid w:val="00696375"/>
    <w:rsid w:val="00696E31"/>
    <w:rsid w:val="006A0A18"/>
    <w:rsid w:val="006A4CA5"/>
    <w:rsid w:val="006A7D95"/>
    <w:rsid w:val="006A7E15"/>
    <w:rsid w:val="006B2B6D"/>
    <w:rsid w:val="006B7321"/>
    <w:rsid w:val="006C2A74"/>
    <w:rsid w:val="006C3F40"/>
    <w:rsid w:val="006C4194"/>
    <w:rsid w:val="006C5858"/>
    <w:rsid w:val="006C5D1C"/>
    <w:rsid w:val="006C617C"/>
    <w:rsid w:val="006C661C"/>
    <w:rsid w:val="006C7286"/>
    <w:rsid w:val="006D09E6"/>
    <w:rsid w:val="006D0E74"/>
    <w:rsid w:val="006D177E"/>
    <w:rsid w:val="006D24D5"/>
    <w:rsid w:val="006D2C60"/>
    <w:rsid w:val="006D5F1D"/>
    <w:rsid w:val="006E10BF"/>
    <w:rsid w:val="006E11C0"/>
    <w:rsid w:val="006E55F4"/>
    <w:rsid w:val="006E6559"/>
    <w:rsid w:val="006E7424"/>
    <w:rsid w:val="006F150E"/>
    <w:rsid w:val="006F2A50"/>
    <w:rsid w:val="006F4F40"/>
    <w:rsid w:val="00700D8F"/>
    <w:rsid w:val="00701BF8"/>
    <w:rsid w:val="00703989"/>
    <w:rsid w:val="00703EE3"/>
    <w:rsid w:val="00705996"/>
    <w:rsid w:val="0070600B"/>
    <w:rsid w:val="007117C7"/>
    <w:rsid w:val="00715F55"/>
    <w:rsid w:val="00716372"/>
    <w:rsid w:val="00716499"/>
    <w:rsid w:val="00724867"/>
    <w:rsid w:val="00724D7C"/>
    <w:rsid w:val="00725B9A"/>
    <w:rsid w:val="007303F3"/>
    <w:rsid w:val="00733762"/>
    <w:rsid w:val="00734BA6"/>
    <w:rsid w:val="0073592F"/>
    <w:rsid w:val="00736E6C"/>
    <w:rsid w:val="007410CF"/>
    <w:rsid w:val="00745596"/>
    <w:rsid w:val="007457C4"/>
    <w:rsid w:val="00747C91"/>
    <w:rsid w:val="00751A30"/>
    <w:rsid w:val="00757ED8"/>
    <w:rsid w:val="00761D9C"/>
    <w:rsid w:val="0076618D"/>
    <w:rsid w:val="00767CA4"/>
    <w:rsid w:val="00770D45"/>
    <w:rsid w:val="00772EFD"/>
    <w:rsid w:val="00773685"/>
    <w:rsid w:val="00775034"/>
    <w:rsid w:val="0077507B"/>
    <w:rsid w:val="007752B6"/>
    <w:rsid w:val="007826DB"/>
    <w:rsid w:val="0078281A"/>
    <w:rsid w:val="00782CCA"/>
    <w:rsid w:val="007839C6"/>
    <w:rsid w:val="0078468B"/>
    <w:rsid w:val="00784B8B"/>
    <w:rsid w:val="00785D8F"/>
    <w:rsid w:val="007912A7"/>
    <w:rsid w:val="00792222"/>
    <w:rsid w:val="0079447C"/>
    <w:rsid w:val="00794676"/>
    <w:rsid w:val="00794E18"/>
    <w:rsid w:val="00797769"/>
    <w:rsid w:val="00797A51"/>
    <w:rsid w:val="007A296C"/>
    <w:rsid w:val="007A2F36"/>
    <w:rsid w:val="007A379A"/>
    <w:rsid w:val="007A5680"/>
    <w:rsid w:val="007A6759"/>
    <w:rsid w:val="007B2B1B"/>
    <w:rsid w:val="007B4BC9"/>
    <w:rsid w:val="007B551C"/>
    <w:rsid w:val="007B63F4"/>
    <w:rsid w:val="007B7851"/>
    <w:rsid w:val="007B7B9B"/>
    <w:rsid w:val="007C2EA7"/>
    <w:rsid w:val="007C35E8"/>
    <w:rsid w:val="007C4844"/>
    <w:rsid w:val="007C560F"/>
    <w:rsid w:val="007C6F22"/>
    <w:rsid w:val="007D1088"/>
    <w:rsid w:val="007D699B"/>
    <w:rsid w:val="007E100D"/>
    <w:rsid w:val="007F04EA"/>
    <w:rsid w:val="007F12D9"/>
    <w:rsid w:val="007F432A"/>
    <w:rsid w:val="007F4838"/>
    <w:rsid w:val="008030C1"/>
    <w:rsid w:val="00803BF3"/>
    <w:rsid w:val="00810E31"/>
    <w:rsid w:val="00813C4F"/>
    <w:rsid w:val="0081551D"/>
    <w:rsid w:val="008210BD"/>
    <w:rsid w:val="0082384A"/>
    <w:rsid w:val="008253CF"/>
    <w:rsid w:val="008267CC"/>
    <w:rsid w:val="00827731"/>
    <w:rsid w:val="00830B46"/>
    <w:rsid w:val="00830FCD"/>
    <w:rsid w:val="00835212"/>
    <w:rsid w:val="00836513"/>
    <w:rsid w:val="008373F9"/>
    <w:rsid w:val="00843AF4"/>
    <w:rsid w:val="00845E9E"/>
    <w:rsid w:val="00847C04"/>
    <w:rsid w:val="00850DD6"/>
    <w:rsid w:val="00854437"/>
    <w:rsid w:val="00854D5A"/>
    <w:rsid w:val="008601B7"/>
    <w:rsid w:val="00864D5E"/>
    <w:rsid w:val="00870D80"/>
    <w:rsid w:val="00874C49"/>
    <w:rsid w:val="00874EDE"/>
    <w:rsid w:val="008759B7"/>
    <w:rsid w:val="00875B76"/>
    <w:rsid w:val="008773CC"/>
    <w:rsid w:val="008822BC"/>
    <w:rsid w:val="0088291B"/>
    <w:rsid w:val="0088383C"/>
    <w:rsid w:val="00884A57"/>
    <w:rsid w:val="008872AE"/>
    <w:rsid w:val="008940F3"/>
    <w:rsid w:val="00894839"/>
    <w:rsid w:val="0089545C"/>
    <w:rsid w:val="008A2344"/>
    <w:rsid w:val="008A3E98"/>
    <w:rsid w:val="008A3F71"/>
    <w:rsid w:val="008A485F"/>
    <w:rsid w:val="008A4913"/>
    <w:rsid w:val="008C10BE"/>
    <w:rsid w:val="008C1623"/>
    <w:rsid w:val="008C41FD"/>
    <w:rsid w:val="008C4A65"/>
    <w:rsid w:val="008D07BE"/>
    <w:rsid w:val="008D0D70"/>
    <w:rsid w:val="008D18A3"/>
    <w:rsid w:val="008D1F6F"/>
    <w:rsid w:val="008D2D72"/>
    <w:rsid w:val="008D2F1F"/>
    <w:rsid w:val="008D2F32"/>
    <w:rsid w:val="008D6201"/>
    <w:rsid w:val="008D6ECF"/>
    <w:rsid w:val="008E2DC5"/>
    <w:rsid w:val="008E3238"/>
    <w:rsid w:val="008E613A"/>
    <w:rsid w:val="008F0C6C"/>
    <w:rsid w:val="008F3BDC"/>
    <w:rsid w:val="00901935"/>
    <w:rsid w:val="00901C3F"/>
    <w:rsid w:val="0090438F"/>
    <w:rsid w:val="00907B03"/>
    <w:rsid w:val="00907DCB"/>
    <w:rsid w:val="00910051"/>
    <w:rsid w:val="009112B3"/>
    <w:rsid w:val="00912E86"/>
    <w:rsid w:val="0091411D"/>
    <w:rsid w:val="00914A07"/>
    <w:rsid w:val="009151D7"/>
    <w:rsid w:val="00915522"/>
    <w:rsid w:val="009165C7"/>
    <w:rsid w:val="009178F7"/>
    <w:rsid w:val="00917904"/>
    <w:rsid w:val="00922564"/>
    <w:rsid w:val="00922A11"/>
    <w:rsid w:val="00923D62"/>
    <w:rsid w:val="009241E3"/>
    <w:rsid w:val="00925A8D"/>
    <w:rsid w:val="00927A3F"/>
    <w:rsid w:val="00932D19"/>
    <w:rsid w:val="00933F22"/>
    <w:rsid w:val="00936489"/>
    <w:rsid w:val="009405E1"/>
    <w:rsid w:val="009410A0"/>
    <w:rsid w:val="00942C6B"/>
    <w:rsid w:val="00943F8C"/>
    <w:rsid w:val="009537EB"/>
    <w:rsid w:val="009552ED"/>
    <w:rsid w:val="00955DD3"/>
    <w:rsid w:val="00956BB6"/>
    <w:rsid w:val="00957AC7"/>
    <w:rsid w:val="0096220F"/>
    <w:rsid w:val="00967C6E"/>
    <w:rsid w:val="009700C1"/>
    <w:rsid w:val="00971587"/>
    <w:rsid w:val="00972FC2"/>
    <w:rsid w:val="00975405"/>
    <w:rsid w:val="009811D3"/>
    <w:rsid w:val="00981997"/>
    <w:rsid w:val="009826A3"/>
    <w:rsid w:val="00982FD4"/>
    <w:rsid w:val="0098337E"/>
    <w:rsid w:val="0098694E"/>
    <w:rsid w:val="00987987"/>
    <w:rsid w:val="00991C69"/>
    <w:rsid w:val="0099291E"/>
    <w:rsid w:val="00992CB9"/>
    <w:rsid w:val="00993F07"/>
    <w:rsid w:val="0099521E"/>
    <w:rsid w:val="0099548B"/>
    <w:rsid w:val="00995E1C"/>
    <w:rsid w:val="009966EB"/>
    <w:rsid w:val="00996E3B"/>
    <w:rsid w:val="009978C1"/>
    <w:rsid w:val="009A5438"/>
    <w:rsid w:val="009A5C70"/>
    <w:rsid w:val="009A5D43"/>
    <w:rsid w:val="009A768D"/>
    <w:rsid w:val="009B005C"/>
    <w:rsid w:val="009B3A69"/>
    <w:rsid w:val="009B6819"/>
    <w:rsid w:val="009B6B66"/>
    <w:rsid w:val="009C1BFB"/>
    <w:rsid w:val="009C39F5"/>
    <w:rsid w:val="009C4AE2"/>
    <w:rsid w:val="009D086A"/>
    <w:rsid w:val="009D2745"/>
    <w:rsid w:val="009D5DF1"/>
    <w:rsid w:val="009E092F"/>
    <w:rsid w:val="009E3947"/>
    <w:rsid w:val="009F1691"/>
    <w:rsid w:val="009F49A6"/>
    <w:rsid w:val="009F49E0"/>
    <w:rsid w:val="009F4BF1"/>
    <w:rsid w:val="009F6746"/>
    <w:rsid w:val="009F6ADF"/>
    <w:rsid w:val="009F712C"/>
    <w:rsid w:val="009F7EE4"/>
    <w:rsid w:val="00A00A58"/>
    <w:rsid w:val="00A00F2C"/>
    <w:rsid w:val="00A01B4B"/>
    <w:rsid w:val="00A023AC"/>
    <w:rsid w:val="00A0486C"/>
    <w:rsid w:val="00A05B73"/>
    <w:rsid w:val="00A10D86"/>
    <w:rsid w:val="00A10DBA"/>
    <w:rsid w:val="00A14337"/>
    <w:rsid w:val="00A14F83"/>
    <w:rsid w:val="00A176FF"/>
    <w:rsid w:val="00A31A90"/>
    <w:rsid w:val="00A31BA8"/>
    <w:rsid w:val="00A34124"/>
    <w:rsid w:val="00A40D95"/>
    <w:rsid w:val="00A4189E"/>
    <w:rsid w:val="00A41B5F"/>
    <w:rsid w:val="00A467C6"/>
    <w:rsid w:val="00A474A6"/>
    <w:rsid w:val="00A532FB"/>
    <w:rsid w:val="00A54DB1"/>
    <w:rsid w:val="00A61E5B"/>
    <w:rsid w:val="00A63FC3"/>
    <w:rsid w:val="00A673CE"/>
    <w:rsid w:val="00A7267E"/>
    <w:rsid w:val="00A72CAD"/>
    <w:rsid w:val="00A80675"/>
    <w:rsid w:val="00A80BC9"/>
    <w:rsid w:val="00A832F7"/>
    <w:rsid w:val="00A87FE9"/>
    <w:rsid w:val="00A92B2B"/>
    <w:rsid w:val="00A92BF8"/>
    <w:rsid w:val="00A93C3D"/>
    <w:rsid w:val="00A943B1"/>
    <w:rsid w:val="00A95EBB"/>
    <w:rsid w:val="00A97263"/>
    <w:rsid w:val="00AA13A3"/>
    <w:rsid w:val="00AA5E90"/>
    <w:rsid w:val="00AB24C2"/>
    <w:rsid w:val="00AB5AC7"/>
    <w:rsid w:val="00AB6098"/>
    <w:rsid w:val="00AB7A01"/>
    <w:rsid w:val="00AC056D"/>
    <w:rsid w:val="00AC3108"/>
    <w:rsid w:val="00AC3166"/>
    <w:rsid w:val="00AC505C"/>
    <w:rsid w:val="00AC6DC4"/>
    <w:rsid w:val="00AD0387"/>
    <w:rsid w:val="00AD5373"/>
    <w:rsid w:val="00AD6A98"/>
    <w:rsid w:val="00AD6C80"/>
    <w:rsid w:val="00AD6E7B"/>
    <w:rsid w:val="00AD7915"/>
    <w:rsid w:val="00AE1DEE"/>
    <w:rsid w:val="00AE5C1E"/>
    <w:rsid w:val="00AF0229"/>
    <w:rsid w:val="00AF09E0"/>
    <w:rsid w:val="00AF1142"/>
    <w:rsid w:val="00AF1F17"/>
    <w:rsid w:val="00AF1FCB"/>
    <w:rsid w:val="00AF3C28"/>
    <w:rsid w:val="00B038D1"/>
    <w:rsid w:val="00B03D45"/>
    <w:rsid w:val="00B07B7A"/>
    <w:rsid w:val="00B103E6"/>
    <w:rsid w:val="00B13082"/>
    <w:rsid w:val="00B17FA9"/>
    <w:rsid w:val="00B20C07"/>
    <w:rsid w:val="00B24B5D"/>
    <w:rsid w:val="00B24DF9"/>
    <w:rsid w:val="00B25C6A"/>
    <w:rsid w:val="00B27042"/>
    <w:rsid w:val="00B278C9"/>
    <w:rsid w:val="00B32000"/>
    <w:rsid w:val="00B32479"/>
    <w:rsid w:val="00B33994"/>
    <w:rsid w:val="00B366EE"/>
    <w:rsid w:val="00B3766B"/>
    <w:rsid w:val="00B4062B"/>
    <w:rsid w:val="00B40D47"/>
    <w:rsid w:val="00B43166"/>
    <w:rsid w:val="00B451CC"/>
    <w:rsid w:val="00B47F7E"/>
    <w:rsid w:val="00B50A50"/>
    <w:rsid w:val="00B515AD"/>
    <w:rsid w:val="00B60841"/>
    <w:rsid w:val="00B61C7C"/>
    <w:rsid w:val="00B620A4"/>
    <w:rsid w:val="00B62904"/>
    <w:rsid w:val="00B62FBD"/>
    <w:rsid w:val="00B63805"/>
    <w:rsid w:val="00B65002"/>
    <w:rsid w:val="00B65C47"/>
    <w:rsid w:val="00B73A0A"/>
    <w:rsid w:val="00B81F47"/>
    <w:rsid w:val="00B847AE"/>
    <w:rsid w:val="00B85358"/>
    <w:rsid w:val="00B9383B"/>
    <w:rsid w:val="00B95672"/>
    <w:rsid w:val="00BA01E9"/>
    <w:rsid w:val="00BA0500"/>
    <w:rsid w:val="00BA08FB"/>
    <w:rsid w:val="00BA167F"/>
    <w:rsid w:val="00BA1BF2"/>
    <w:rsid w:val="00BA2A5A"/>
    <w:rsid w:val="00BA2C11"/>
    <w:rsid w:val="00BA3487"/>
    <w:rsid w:val="00BA36C4"/>
    <w:rsid w:val="00BA582B"/>
    <w:rsid w:val="00BB01D7"/>
    <w:rsid w:val="00BB30C3"/>
    <w:rsid w:val="00BB3522"/>
    <w:rsid w:val="00BB45FC"/>
    <w:rsid w:val="00BB5979"/>
    <w:rsid w:val="00BB5B54"/>
    <w:rsid w:val="00BB7CC6"/>
    <w:rsid w:val="00BC2DA4"/>
    <w:rsid w:val="00BC3373"/>
    <w:rsid w:val="00BD3B19"/>
    <w:rsid w:val="00BD4503"/>
    <w:rsid w:val="00BD4DDF"/>
    <w:rsid w:val="00BD63F8"/>
    <w:rsid w:val="00BE0106"/>
    <w:rsid w:val="00BE15C2"/>
    <w:rsid w:val="00BE3B8B"/>
    <w:rsid w:val="00BE4A8F"/>
    <w:rsid w:val="00BE524F"/>
    <w:rsid w:val="00BF01C0"/>
    <w:rsid w:val="00BF09F6"/>
    <w:rsid w:val="00BF1DA8"/>
    <w:rsid w:val="00BF564E"/>
    <w:rsid w:val="00BF7E7D"/>
    <w:rsid w:val="00C01F8E"/>
    <w:rsid w:val="00C03A9A"/>
    <w:rsid w:val="00C04D95"/>
    <w:rsid w:val="00C0577E"/>
    <w:rsid w:val="00C07A9F"/>
    <w:rsid w:val="00C10ECC"/>
    <w:rsid w:val="00C14F99"/>
    <w:rsid w:val="00C155C0"/>
    <w:rsid w:val="00C15BF5"/>
    <w:rsid w:val="00C23E52"/>
    <w:rsid w:val="00C2448A"/>
    <w:rsid w:val="00C250C8"/>
    <w:rsid w:val="00C26744"/>
    <w:rsid w:val="00C26F9E"/>
    <w:rsid w:val="00C27DC5"/>
    <w:rsid w:val="00C31649"/>
    <w:rsid w:val="00C3249D"/>
    <w:rsid w:val="00C32E4A"/>
    <w:rsid w:val="00C33662"/>
    <w:rsid w:val="00C37CDA"/>
    <w:rsid w:val="00C42CDE"/>
    <w:rsid w:val="00C43F65"/>
    <w:rsid w:val="00C4516A"/>
    <w:rsid w:val="00C45D21"/>
    <w:rsid w:val="00C5050C"/>
    <w:rsid w:val="00C541DD"/>
    <w:rsid w:val="00C57DA7"/>
    <w:rsid w:val="00C60934"/>
    <w:rsid w:val="00C616B5"/>
    <w:rsid w:val="00C65708"/>
    <w:rsid w:val="00C6608B"/>
    <w:rsid w:val="00C71B62"/>
    <w:rsid w:val="00C821CA"/>
    <w:rsid w:val="00C87032"/>
    <w:rsid w:val="00C901E2"/>
    <w:rsid w:val="00C91E9F"/>
    <w:rsid w:val="00C9299F"/>
    <w:rsid w:val="00C92D2E"/>
    <w:rsid w:val="00C938BC"/>
    <w:rsid w:val="00C94A16"/>
    <w:rsid w:val="00C953B1"/>
    <w:rsid w:val="00C964CE"/>
    <w:rsid w:val="00C967F2"/>
    <w:rsid w:val="00C96E26"/>
    <w:rsid w:val="00CA05AB"/>
    <w:rsid w:val="00CA0A04"/>
    <w:rsid w:val="00CA4B52"/>
    <w:rsid w:val="00CA68A3"/>
    <w:rsid w:val="00CA68FC"/>
    <w:rsid w:val="00CB0A4F"/>
    <w:rsid w:val="00CB132A"/>
    <w:rsid w:val="00CB2374"/>
    <w:rsid w:val="00CB2B3A"/>
    <w:rsid w:val="00CB2C25"/>
    <w:rsid w:val="00CB3238"/>
    <w:rsid w:val="00CB4502"/>
    <w:rsid w:val="00CB4CFE"/>
    <w:rsid w:val="00CC17EB"/>
    <w:rsid w:val="00CC39EC"/>
    <w:rsid w:val="00CC3B2C"/>
    <w:rsid w:val="00CC539A"/>
    <w:rsid w:val="00CD06F7"/>
    <w:rsid w:val="00CD28CB"/>
    <w:rsid w:val="00CD2FEB"/>
    <w:rsid w:val="00CD310B"/>
    <w:rsid w:val="00CD35F0"/>
    <w:rsid w:val="00CD3F62"/>
    <w:rsid w:val="00CD47D2"/>
    <w:rsid w:val="00CD5175"/>
    <w:rsid w:val="00CD61BB"/>
    <w:rsid w:val="00CD6D4C"/>
    <w:rsid w:val="00CE00D7"/>
    <w:rsid w:val="00CE2BD4"/>
    <w:rsid w:val="00CE76FA"/>
    <w:rsid w:val="00CF1FF4"/>
    <w:rsid w:val="00CF2EB5"/>
    <w:rsid w:val="00CF711A"/>
    <w:rsid w:val="00CF73E9"/>
    <w:rsid w:val="00D0155D"/>
    <w:rsid w:val="00D055B4"/>
    <w:rsid w:val="00D07478"/>
    <w:rsid w:val="00D10846"/>
    <w:rsid w:val="00D10A5C"/>
    <w:rsid w:val="00D1291D"/>
    <w:rsid w:val="00D14D73"/>
    <w:rsid w:val="00D15452"/>
    <w:rsid w:val="00D1633C"/>
    <w:rsid w:val="00D163D9"/>
    <w:rsid w:val="00D16C27"/>
    <w:rsid w:val="00D242A3"/>
    <w:rsid w:val="00D27154"/>
    <w:rsid w:val="00D30C5B"/>
    <w:rsid w:val="00D30E49"/>
    <w:rsid w:val="00D31E88"/>
    <w:rsid w:val="00D33F6C"/>
    <w:rsid w:val="00D34515"/>
    <w:rsid w:val="00D349D3"/>
    <w:rsid w:val="00D37EB2"/>
    <w:rsid w:val="00D37F76"/>
    <w:rsid w:val="00D45365"/>
    <w:rsid w:val="00D51954"/>
    <w:rsid w:val="00D522F5"/>
    <w:rsid w:val="00D5724E"/>
    <w:rsid w:val="00D60200"/>
    <w:rsid w:val="00D60555"/>
    <w:rsid w:val="00D622C6"/>
    <w:rsid w:val="00D627E1"/>
    <w:rsid w:val="00D63D90"/>
    <w:rsid w:val="00D6436B"/>
    <w:rsid w:val="00D65910"/>
    <w:rsid w:val="00D65F06"/>
    <w:rsid w:val="00D67ACF"/>
    <w:rsid w:val="00D70D83"/>
    <w:rsid w:val="00D717F9"/>
    <w:rsid w:val="00D73313"/>
    <w:rsid w:val="00D73373"/>
    <w:rsid w:val="00D7691C"/>
    <w:rsid w:val="00D76A41"/>
    <w:rsid w:val="00D8052C"/>
    <w:rsid w:val="00D812E9"/>
    <w:rsid w:val="00D867BE"/>
    <w:rsid w:val="00D871B2"/>
    <w:rsid w:val="00D873A8"/>
    <w:rsid w:val="00D90A02"/>
    <w:rsid w:val="00D969AA"/>
    <w:rsid w:val="00D97EB3"/>
    <w:rsid w:val="00DA1E6E"/>
    <w:rsid w:val="00DA2AE3"/>
    <w:rsid w:val="00DA3178"/>
    <w:rsid w:val="00DA390E"/>
    <w:rsid w:val="00DA6014"/>
    <w:rsid w:val="00DA69BA"/>
    <w:rsid w:val="00DA6C8C"/>
    <w:rsid w:val="00DA71D3"/>
    <w:rsid w:val="00DA7246"/>
    <w:rsid w:val="00DA782D"/>
    <w:rsid w:val="00DA7F26"/>
    <w:rsid w:val="00DB0207"/>
    <w:rsid w:val="00DB59BF"/>
    <w:rsid w:val="00DC24C5"/>
    <w:rsid w:val="00DC3471"/>
    <w:rsid w:val="00DC54FC"/>
    <w:rsid w:val="00DC6DE2"/>
    <w:rsid w:val="00DD1A40"/>
    <w:rsid w:val="00DD2F87"/>
    <w:rsid w:val="00DD3102"/>
    <w:rsid w:val="00DE1AE0"/>
    <w:rsid w:val="00DE21C6"/>
    <w:rsid w:val="00DF0D22"/>
    <w:rsid w:val="00DF0E5B"/>
    <w:rsid w:val="00DF17D3"/>
    <w:rsid w:val="00DF2B43"/>
    <w:rsid w:val="00DF71BE"/>
    <w:rsid w:val="00E0033B"/>
    <w:rsid w:val="00E010F9"/>
    <w:rsid w:val="00E01373"/>
    <w:rsid w:val="00E02F56"/>
    <w:rsid w:val="00E0311F"/>
    <w:rsid w:val="00E0321F"/>
    <w:rsid w:val="00E03F0B"/>
    <w:rsid w:val="00E0655F"/>
    <w:rsid w:val="00E0688E"/>
    <w:rsid w:val="00E06EE3"/>
    <w:rsid w:val="00E071F9"/>
    <w:rsid w:val="00E0788B"/>
    <w:rsid w:val="00E10648"/>
    <w:rsid w:val="00E10EA7"/>
    <w:rsid w:val="00E12B24"/>
    <w:rsid w:val="00E14EB1"/>
    <w:rsid w:val="00E165AB"/>
    <w:rsid w:val="00E211D4"/>
    <w:rsid w:val="00E211F2"/>
    <w:rsid w:val="00E23985"/>
    <w:rsid w:val="00E25C9E"/>
    <w:rsid w:val="00E32A21"/>
    <w:rsid w:val="00E34EA1"/>
    <w:rsid w:val="00E3738C"/>
    <w:rsid w:val="00E37C0D"/>
    <w:rsid w:val="00E443FE"/>
    <w:rsid w:val="00E512CB"/>
    <w:rsid w:val="00E52666"/>
    <w:rsid w:val="00E6152E"/>
    <w:rsid w:val="00E6157B"/>
    <w:rsid w:val="00E65FEE"/>
    <w:rsid w:val="00E71363"/>
    <w:rsid w:val="00E74495"/>
    <w:rsid w:val="00E75450"/>
    <w:rsid w:val="00E758A3"/>
    <w:rsid w:val="00E7775E"/>
    <w:rsid w:val="00E80EC2"/>
    <w:rsid w:val="00E879F7"/>
    <w:rsid w:val="00E90C83"/>
    <w:rsid w:val="00E94877"/>
    <w:rsid w:val="00E94EF6"/>
    <w:rsid w:val="00E96503"/>
    <w:rsid w:val="00EA0AA5"/>
    <w:rsid w:val="00EA2E36"/>
    <w:rsid w:val="00EA4674"/>
    <w:rsid w:val="00EA52F1"/>
    <w:rsid w:val="00EA5697"/>
    <w:rsid w:val="00EA5709"/>
    <w:rsid w:val="00EA6E32"/>
    <w:rsid w:val="00EA78F8"/>
    <w:rsid w:val="00EB008E"/>
    <w:rsid w:val="00EB09E2"/>
    <w:rsid w:val="00EB138B"/>
    <w:rsid w:val="00EB24B8"/>
    <w:rsid w:val="00EB2EEB"/>
    <w:rsid w:val="00EC1FBB"/>
    <w:rsid w:val="00EC3AF1"/>
    <w:rsid w:val="00EC4CE4"/>
    <w:rsid w:val="00ED3876"/>
    <w:rsid w:val="00ED3DA2"/>
    <w:rsid w:val="00ED7992"/>
    <w:rsid w:val="00EE0B74"/>
    <w:rsid w:val="00EE11DA"/>
    <w:rsid w:val="00EE31B6"/>
    <w:rsid w:val="00EE5890"/>
    <w:rsid w:val="00EE5CE0"/>
    <w:rsid w:val="00EE5FC4"/>
    <w:rsid w:val="00EF0E66"/>
    <w:rsid w:val="00EF19FC"/>
    <w:rsid w:val="00EF2C46"/>
    <w:rsid w:val="00EF4426"/>
    <w:rsid w:val="00F024AD"/>
    <w:rsid w:val="00F042DF"/>
    <w:rsid w:val="00F04771"/>
    <w:rsid w:val="00F04886"/>
    <w:rsid w:val="00F202D8"/>
    <w:rsid w:val="00F23FB1"/>
    <w:rsid w:val="00F26457"/>
    <w:rsid w:val="00F36770"/>
    <w:rsid w:val="00F36DE2"/>
    <w:rsid w:val="00F36E17"/>
    <w:rsid w:val="00F441AA"/>
    <w:rsid w:val="00F45083"/>
    <w:rsid w:val="00F4519D"/>
    <w:rsid w:val="00F50DFE"/>
    <w:rsid w:val="00F51332"/>
    <w:rsid w:val="00F559B9"/>
    <w:rsid w:val="00F566C0"/>
    <w:rsid w:val="00F57204"/>
    <w:rsid w:val="00F663F2"/>
    <w:rsid w:val="00F6694E"/>
    <w:rsid w:val="00F66B14"/>
    <w:rsid w:val="00F70BD7"/>
    <w:rsid w:val="00F72FAE"/>
    <w:rsid w:val="00F7312F"/>
    <w:rsid w:val="00F731DA"/>
    <w:rsid w:val="00F75F38"/>
    <w:rsid w:val="00F76191"/>
    <w:rsid w:val="00F772D7"/>
    <w:rsid w:val="00F80368"/>
    <w:rsid w:val="00F80C91"/>
    <w:rsid w:val="00F810CB"/>
    <w:rsid w:val="00F8236C"/>
    <w:rsid w:val="00F84632"/>
    <w:rsid w:val="00F86A79"/>
    <w:rsid w:val="00F90D68"/>
    <w:rsid w:val="00F91A55"/>
    <w:rsid w:val="00F91C06"/>
    <w:rsid w:val="00F93066"/>
    <w:rsid w:val="00F939B8"/>
    <w:rsid w:val="00F9503D"/>
    <w:rsid w:val="00FA0F0A"/>
    <w:rsid w:val="00FA1F90"/>
    <w:rsid w:val="00FA45F9"/>
    <w:rsid w:val="00FA7DD4"/>
    <w:rsid w:val="00FB2623"/>
    <w:rsid w:val="00FB2EB7"/>
    <w:rsid w:val="00FB3511"/>
    <w:rsid w:val="00FB3ADE"/>
    <w:rsid w:val="00FB4FE9"/>
    <w:rsid w:val="00FC1B28"/>
    <w:rsid w:val="00FC1FD7"/>
    <w:rsid w:val="00FC22A5"/>
    <w:rsid w:val="00FC2CD6"/>
    <w:rsid w:val="00FC3132"/>
    <w:rsid w:val="00FC3754"/>
    <w:rsid w:val="00FC51A7"/>
    <w:rsid w:val="00FC6646"/>
    <w:rsid w:val="00FC7E5E"/>
    <w:rsid w:val="00FD0E96"/>
    <w:rsid w:val="00FD237E"/>
    <w:rsid w:val="00FD5839"/>
    <w:rsid w:val="00FD6EEC"/>
    <w:rsid w:val="00FD7E29"/>
    <w:rsid w:val="00FE43F9"/>
    <w:rsid w:val="00FE6A5B"/>
    <w:rsid w:val="00FE77C0"/>
    <w:rsid w:val="00FE7888"/>
    <w:rsid w:val="00FE7C7B"/>
    <w:rsid w:val="00FF2A01"/>
    <w:rsid w:val="00FF2CE8"/>
    <w:rsid w:val="00FF6B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E445F68"/>
  <w15:chartTrackingRefBased/>
  <w15:docId w15:val="{071D9387-B7B0-43CD-9A66-16A20F16D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73373"/>
    <w:pPr>
      <w:spacing w:line="360" w:lineRule="auto"/>
    </w:pPr>
  </w:style>
  <w:style w:type="paragraph" w:styleId="1">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1F472D"/>
    <w:pPr>
      <w:keepNext/>
      <w:keepLines/>
      <w:spacing w:beforeLines="50" w:before="50" w:afterLines="50" w:after="50" w:line="415" w:lineRule="auto"/>
      <w:outlineLvl w:val="1"/>
    </w:pPr>
    <w:rPr>
      <w:b/>
      <w:bCs/>
      <w:kern w:val="2"/>
      <w:sz w:val="28"/>
      <w:szCs w:val="32"/>
    </w:rPr>
  </w:style>
  <w:style w:type="paragraph" w:styleId="3">
    <w:name w:val="heading 3"/>
    <w:basedOn w:val="a"/>
    <w:next w:val="a"/>
    <w:link w:val="30"/>
    <w:qFormat/>
    <w:rsid w:val="001F472D"/>
    <w:pPr>
      <w:keepNext/>
      <w:keepLines/>
      <w:spacing w:beforeLines="50" w:before="50" w:afterLines="50" w:after="50" w:line="415" w:lineRule="auto"/>
      <w:outlineLvl w:val="2"/>
    </w:pPr>
    <w:rPr>
      <w:b/>
      <w:bCs/>
      <w:kern w:val="2"/>
      <w:sz w:val="24"/>
      <w:szCs w:val="32"/>
    </w:rPr>
  </w:style>
  <w:style w:type="paragraph" w:styleId="5">
    <w:name w:val="heading 5"/>
    <w:basedOn w:val="a"/>
    <w:next w:val="a"/>
    <w:link w:val="50"/>
    <w:uiPriority w:val="9"/>
    <w:semiHidden/>
    <w:unhideWhenUsed/>
    <w:qFormat/>
    <w:rsid w:val="00F91C06"/>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91C06"/>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styleId="a5">
    <w:name w:val="Strong"/>
    <w:qFormat/>
    <w:rPr>
      <w:b/>
      <w:bCs/>
    </w:rPr>
  </w:style>
  <w:style w:type="character" w:styleId="a6">
    <w:name w:val="Emphasis"/>
    <w:qFormat/>
    <w:rPr>
      <w:i/>
      <w:iCs/>
    </w:rPr>
  </w:style>
  <w:style w:type="character" w:customStyle="1" w:styleId="hps">
    <w:name w:val="hps"/>
    <w:basedOn w:val="a0"/>
  </w:style>
  <w:style w:type="character" w:customStyle="1" w:styleId="a7">
    <w:name w:val="页脚 字符"/>
    <w:link w:val="a8"/>
    <w:uiPriority w:val="99"/>
    <w:rPr>
      <w:kern w:val="2"/>
      <w:sz w:val="18"/>
      <w:szCs w:val="18"/>
    </w:rPr>
  </w:style>
  <w:style w:type="character" w:customStyle="1" w:styleId="style91">
    <w:name w:val="style91"/>
    <w:rPr>
      <w:color w:val="993300"/>
    </w:rPr>
  </w:style>
  <w:style w:type="character" w:customStyle="1" w:styleId="def">
    <w:name w:val="def"/>
    <w:basedOn w:val="a0"/>
  </w:style>
  <w:style w:type="character" w:customStyle="1" w:styleId="30">
    <w:name w:val="标题 3 字符"/>
    <w:link w:val="3"/>
    <w:rsid w:val="001F472D"/>
    <w:rPr>
      <w:b/>
      <w:bCs/>
      <w:kern w:val="2"/>
      <w:sz w:val="24"/>
      <w:szCs w:val="32"/>
    </w:rPr>
  </w:style>
  <w:style w:type="character" w:customStyle="1" w:styleId="11">
    <w:name w:val="标题 1 字符1"/>
    <w:link w:val="1"/>
    <w:uiPriority w:val="9"/>
    <w:rPr>
      <w:rFonts w:ascii="Times New Roman" w:hAnsi="Times New Roman"/>
      <w:b/>
      <w:bCs/>
      <w:kern w:val="44"/>
      <w:sz w:val="44"/>
      <w:szCs w:val="44"/>
    </w:rPr>
  </w:style>
  <w:style w:type="character" w:customStyle="1" w:styleId="highlight">
    <w:name w:val="highlight"/>
    <w:basedOn w:val="a0"/>
  </w:style>
  <w:style w:type="character" w:customStyle="1" w:styleId="a9">
    <w:name w:val="无间隔 字符"/>
    <w:link w:val="aa"/>
    <w:rPr>
      <w:sz w:val="22"/>
      <w:szCs w:val="22"/>
      <w:lang w:val="en-US" w:eastAsia="zh-CN" w:bidi="ar-SA"/>
    </w:rPr>
  </w:style>
  <w:style w:type="character" w:customStyle="1" w:styleId="apple-style-span">
    <w:name w:val="apple-style-span"/>
    <w:basedOn w:val="a0"/>
  </w:style>
  <w:style w:type="character" w:customStyle="1" w:styleId="text1">
    <w:name w:val="text1"/>
    <w:rPr>
      <w:rFonts w:ascii="Verdana" w:hAnsi="Verdana" w:hint="default"/>
      <w:sz w:val="17"/>
      <w:szCs w:val="17"/>
    </w:rPr>
  </w:style>
  <w:style w:type="character" w:customStyle="1" w:styleId="Char1">
    <w:name w:val="日期 Char1"/>
    <w:rPr>
      <w:kern w:val="2"/>
      <w:sz w:val="21"/>
      <w:szCs w:val="22"/>
    </w:rPr>
  </w:style>
  <w:style w:type="character" w:customStyle="1" w:styleId="ab">
    <w:name w:val="页眉 字符"/>
    <w:link w:val="ac"/>
    <w:uiPriority w:val="99"/>
    <w:rPr>
      <w:kern w:val="2"/>
      <w:sz w:val="18"/>
      <w:szCs w:val="18"/>
    </w:rPr>
  </w:style>
  <w:style w:type="character" w:customStyle="1" w:styleId="datatitle1">
    <w:name w:val="datatitle1"/>
    <w:rPr>
      <w:b/>
      <w:bCs/>
      <w:color w:val="10619F"/>
      <w:sz w:val="14"/>
      <w:szCs w:val="14"/>
    </w:rPr>
  </w:style>
  <w:style w:type="character" w:customStyle="1" w:styleId="hit">
    <w:name w:val="hit"/>
    <w:rPr>
      <w:shd w:val="clear" w:color="auto" w:fill="FFFF99"/>
    </w:rPr>
  </w:style>
  <w:style w:type="character" w:customStyle="1" w:styleId="CharChar">
    <w:name w:val="正文文本缩进 Char Char"/>
    <w:basedOn w:val="a0"/>
  </w:style>
  <w:style w:type="character" w:customStyle="1" w:styleId="ad">
    <w:name w:val="正文文本缩进 字符"/>
    <w:link w:val="ae"/>
    <w:rPr>
      <w:kern w:val="2"/>
      <w:sz w:val="21"/>
      <w:szCs w:val="22"/>
    </w:rPr>
  </w:style>
  <w:style w:type="character" w:customStyle="1" w:styleId="af">
    <w:name w:val="批注框文本 字符"/>
    <w:link w:val="af0"/>
    <w:rPr>
      <w:kern w:val="2"/>
      <w:sz w:val="18"/>
      <w:szCs w:val="18"/>
    </w:rPr>
  </w:style>
  <w:style w:type="character" w:customStyle="1" w:styleId="trans">
    <w:name w:val="trans"/>
    <w:basedOn w:val="a0"/>
  </w:style>
  <w:style w:type="character" w:customStyle="1" w:styleId="af1">
    <w:name w:val="日期 字符"/>
    <w:link w:val="af2"/>
    <w:rPr>
      <w:rFonts w:ascii="Times New Roman" w:hAnsi="Times New Roman"/>
      <w:sz w:val="24"/>
    </w:rPr>
  </w:style>
  <w:style w:type="character" w:customStyle="1" w:styleId="20">
    <w:name w:val="标题 2 字符"/>
    <w:link w:val="2"/>
    <w:uiPriority w:val="9"/>
    <w:rsid w:val="001F472D"/>
    <w:rPr>
      <w:b/>
      <w:bCs/>
      <w:kern w:val="2"/>
      <w:sz w:val="28"/>
      <w:szCs w:val="32"/>
    </w:rPr>
  </w:style>
  <w:style w:type="character" w:customStyle="1" w:styleId="2Char1">
    <w:name w:val="正文文本缩进 2 Char1"/>
    <w:rPr>
      <w:kern w:val="2"/>
      <w:sz w:val="21"/>
      <w:szCs w:val="22"/>
    </w:rPr>
  </w:style>
  <w:style w:type="character" w:customStyle="1" w:styleId="apple-converted-space">
    <w:name w:val="apple-converted-space"/>
    <w:basedOn w:val="a0"/>
  </w:style>
  <w:style w:type="character" w:customStyle="1" w:styleId="21">
    <w:name w:val="正文文本缩进 2 字符"/>
    <w:link w:val="22"/>
    <w:rPr>
      <w:rFonts w:ascii="宋体" w:hAnsi="宋体"/>
      <w:color w:val="000080"/>
      <w:sz w:val="24"/>
      <w:szCs w:val="24"/>
    </w:rPr>
  </w:style>
  <w:style w:type="paragraph" w:styleId="ae">
    <w:name w:val="Body Text Indent"/>
    <w:basedOn w:val="a"/>
    <w:link w:val="ad"/>
    <w:pPr>
      <w:spacing w:line="480" w:lineRule="auto"/>
      <w:ind w:firstLine="480"/>
    </w:pPr>
    <w:rPr>
      <w:kern w:val="2"/>
      <w:sz w:val="21"/>
      <w:szCs w:val="22"/>
    </w:rPr>
  </w:style>
  <w:style w:type="paragraph" w:styleId="ac">
    <w:name w:val="header"/>
    <w:basedOn w:val="a"/>
    <w:link w:val="ab"/>
    <w:uiPriority w:val="99"/>
    <w:pPr>
      <w:pBdr>
        <w:bottom w:val="single" w:sz="6" w:space="1" w:color="auto"/>
      </w:pBdr>
      <w:tabs>
        <w:tab w:val="center" w:pos="4153"/>
        <w:tab w:val="right" w:pos="8306"/>
      </w:tabs>
      <w:snapToGrid w:val="0"/>
      <w:jc w:val="center"/>
    </w:pPr>
    <w:rPr>
      <w:kern w:val="2"/>
      <w:sz w:val="18"/>
      <w:szCs w:val="18"/>
    </w:rPr>
  </w:style>
  <w:style w:type="paragraph" w:styleId="23">
    <w:name w:val="toc 2"/>
    <w:aliases w:val="toc 2"/>
    <w:basedOn w:val="a"/>
    <w:next w:val="a"/>
    <w:uiPriority w:val="39"/>
    <w:rsid w:val="0042377E"/>
    <w:pPr>
      <w:ind w:left="210"/>
    </w:pPr>
    <w:rPr>
      <w:rFonts w:cs="Calibri"/>
    </w:rPr>
  </w:style>
  <w:style w:type="paragraph" w:styleId="af2">
    <w:name w:val="Date"/>
    <w:basedOn w:val="a"/>
    <w:next w:val="a"/>
    <w:link w:val="af1"/>
    <w:rPr>
      <w:sz w:val="24"/>
    </w:rPr>
  </w:style>
  <w:style w:type="paragraph" w:styleId="10">
    <w:name w:val="toc 1"/>
    <w:aliases w:val="toc 1"/>
    <w:basedOn w:val="a"/>
    <w:next w:val="a"/>
    <w:uiPriority w:val="39"/>
    <w:rsid w:val="00BD3B19"/>
    <w:pPr>
      <w:spacing w:before="120" w:after="120"/>
      <w:jc w:val="both"/>
    </w:pPr>
    <w:rPr>
      <w:rFonts w:cs="Calibri"/>
      <w:bCs/>
      <w:sz w:val="24"/>
    </w:rPr>
  </w:style>
  <w:style w:type="paragraph" w:styleId="22">
    <w:name w:val="Body Text Indent 2"/>
    <w:basedOn w:val="a"/>
    <w:link w:val="21"/>
    <w:pPr>
      <w:autoSpaceDE w:val="0"/>
      <w:autoSpaceDN w:val="0"/>
      <w:adjustRightInd w:val="0"/>
      <w:spacing w:line="300" w:lineRule="auto"/>
      <w:ind w:firstLineChars="200" w:firstLine="480"/>
    </w:pPr>
    <w:rPr>
      <w:rFonts w:ascii="宋体" w:hAnsi="宋体"/>
      <w:color w:val="000080"/>
      <w:sz w:val="24"/>
      <w:szCs w:val="24"/>
    </w:rPr>
  </w:style>
  <w:style w:type="paragraph" w:styleId="31">
    <w:name w:val="toc 3"/>
    <w:aliases w:val="toc 3"/>
    <w:basedOn w:val="a"/>
    <w:next w:val="a"/>
    <w:uiPriority w:val="39"/>
    <w:rsid w:val="00CC39EC"/>
    <w:pPr>
      <w:ind w:left="420"/>
    </w:pPr>
    <w:rPr>
      <w:rFonts w:cs="Calibri"/>
      <w:iCs/>
    </w:rPr>
  </w:style>
  <w:style w:type="paragraph" w:styleId="a8">
    <w:name w:val="footer"/>
    <w:basedOn w:val="a"/>
    <w:link w:val="a7"/>
    <w:uiPriority w:val="99"/>
    <w:pPr>
      <w:tabs>
        <w:tab w:val="center" w:pos="4153"/>
        <w:tab w:val="right" w:pos="8306"/>
      </w:tabs>
      <w:snapToGrid w:val="0"/>
    </w:pPr>
    <w:rPr>
      <w:kern w:val="2"/>
      <w:sz w:val="18"/>
      <w:szCs w:val="18"/>
    </w:rPr>
  </w:style>
  <w:style w:type="paragraph" w:styleId="af0">
    <w:name w:val="Balloon Text"/>
    <w:basedOn w:val="a"/>
    <w:link w:val="af"/>
    <w:rPr>
      <w:kern w:val="2"/>
      <w:sz w:val="18"/>
      <w:szCs w:val="18"/>
    </w:rPr>
  </w:style>
  <w:style w:type="paragraph" w:styleId="af3">
    <w:name w:val="Normal (Web)"/>
    <w:basedOn w:val="a"/>
    <w:pPr>
      <w:spacing w:before="100" w:after="100"/>
    </w:pPr>
    <w:rPr>
      <w:rFonts w:ascii="宋体" w:hAnsi="宋体"/>
      <w:color w:val="000000"/>
      <w:sz w:val="24"/>
    </w:rPr>
  </w:style>
  <w:style w:type="paragraph" w:styleId="af4">
    <w:name w:val="caption"/>
    <w:basedOn w:val="a"/>
    <w:next w:val="a"/>
    <w:uiPriority w:val="35"/>
    <w:qFormat/>
    <w:rPr>
      <w:rFonts w:ascii="Cambria" w:eastAsia="黑体" w:hAnsi="Cambria"/>
    </w:rPr>
  </w:style>
  <w:style w:type="paragraph" w:customStyle="1" w:styleId="CharCharCharCharCharCharCharCharCharCharCharCharCharCharCharChar">
    <w:name w:val="Char Char Char Char Char Char Char Char Char Char Char Char Char Char Char Char"/>
    <w:basedOn w:val="a"/>
    <w:pPr>
      <w:adjustRightInd w:val="0"/>
      <w:spacing w:after="160" w:line="240" w:lineRule="exact"/>
      <w:textAlignment w:val="baseline"/>
    </w:pPr>
    <w:rPr>
      <w:rFonts w:ascii="Verdana" w:hAnsi="Verdana"/>
      <w:lang w:eastAsia="en-US"/>
    </w:rPr>
  </w:style>
  <w:style w:type="paragraph" w:customStyle="1" w:styleId="03Abstract">
    <w:name w:val="03 Abstract"/>
    <w:pPr>
      <w:spacing w:after="200" w:line="240" w:lineRule="exact"/>
      <w:jc w:val="both"/>
    </w:pPr>
    <w:rPr>
      <w:b/>
      <w:sz w:val="18"/>
      <w:szCs w:val="18"/>
      <w:lang w:val="en-GB" w:eastAsia="en-GB"/>
    </w:rPr>
  </w:style>
  <w:style w:type="paragraph" w:styleId="TOC">
    <w:name w:val="TOC Heading"/>
    <w:basedOn w:val="1"/>
    <w:next w:val="a"/>
    <w:pPr>
      <w:spacing w:before="480" w:after="0" w:line="276" w:lineRule="auto"/>
      <w:outlineLvl w:val="9"/>
    </w:pPr>
    <w:rPr>
      <w:rFonts w:ascii="Cambria" w:hAnsi="Cambria"/>
      <w:color w:val="365F91"/>
      <w:kern w:val="0"/>
      <w:sz w:val="28"/>
      <w:szCs w:val="28"/>
    </w:rPr>
  </w:style>
  <w:style w:type="paragraph" w:customStyle="1" w:styleId="Default">
    <w:name w:val="Default"/>
    <w:pPr>
      <w:widowControl w:val="0"/>
      <w:autoSpaceDE w:val="0"/>
      <w:autoSpaceDN w:val="0"/>
      <w:adjustRightInd w:val="0"/>
      <w:spacing w:line="360" w:lineRule="auto"/>
    </w:pPr>
    <w:rPr>
      <w:rFonts w:ascii="LDLCC N+ Gulliver RM" w:eastAsia="LDLCC N+ Gulliver RM" w:cs="LDLCC N+ Gulliver RM"/>
      <w:color w:val="000000"/>
      <w:sz w:val="24"/>
      <w:szCs w:val="24"/>
    </w:rPr>
  </w:style>
  <w:style w:type="paragraph" w:customStyle="1" w:styleId="af5">
    <w:name w:val="列表段落"/>
    <w:aliases w:val="List Paragraph"/>
    <w:basedOn w:val="a"/>
    <w:uiPriority w:val="34"/>
    <w:pPr>
      <w:ind w:firstLineChars="200" w:firstLine="420"/>
    </w:pPr>
  </w:style>
  <w:style w:type="paragraph" w:customStyle="1" w:styleId="01PaperTitle">
    <w:name w:val="01 Paper Title"/>
    <w:pPr>
      <w:spacing w:after="180" w:line="360" w:lineRule="exact"/>
    </w:pPr>
    <w:rPr>
      <w:b/>
      <w:position w:val="7"/>
      <w:sz w:val="32"/>
      <w:szCs w:val="32"/>
      <w:lang w:val="en-GB" w:eastAsia="en-GB"/>
    </w:rPr>
  </w:style>
  <w:style w:type="paragraph" w:styleId="aa">
    <w:name w:val="No Spacing"/>
    <w:link w:val="a9"/>
    <w:qFormat/>
    <w:pPr>
      <w:spacing w:line="360" w:lineRule="auto"/>
    </w:pPr>
    <w:rPr>
      <w:sz w:val="22"/>
      <w:szCs w:val="22"/>
    </w:rPr>
  </w:style>
  <w:style w:type="paragraph" w:customStyle="1" w:styleId="H1RunningHeader">
    <w:name w:val="H1 Running Header"/>
    <w:pPr>
      <w:pBdr>
        <w:bottom w:val="single" w:sz="4" w:space="2" w:color="auto"/>
      </w:pBdr>
      <w:tabs>
        <w:tab w:val="right" w:pos="9923"/>
      </w:tabs>
      <w:spacing w:line="360" w:lineRule="auto"/>
    </w:pPr>
    <w:rPr>
      <w:rFonts w:ascii="Myriad Pro" w:hAnsi="Myriad Pro" w:cs="Arial"/>
      <w:w w:val="108"/>
      <w:lang w:val="en-GB" w:eastAsia="en-GB"/>
    </w:rPr>
  </w:style>
  <w:style w:type="paragraph" w:styleId="4">
    <w:name w:val="toc 4"/>
    <w:aliases w:val="toc 4"/>
    <w:basedOn w:val="a"/>
    <w:next w:val="a"/>
    <w:autoRedefine/>
    <w:uiPriority w:val="39"/>
    <w:unhideWhenUsed/>
    <w:rsid w:val="00D73373"/>
    <w:pPr>
      <w:ind w:left="630"/>
    </w:pPr>
    <w:rPr>
      <w:rFonts w:ascii="Calibri" w:hAnsi="Calibri" w:cs="Calibri"/>
      <w:sz w:val="18"/>
      <w:szCs w:val="18"/>
    </w:rPr>
  </w:style>
  <w:style w:type="paragraph" w:styleId="51">
    <w:name w:val="toc 5"/>
    <w:aliases w:val="toc 5"/>
    <w:basedOn w:val="a"/>
    <w:next w:val="a"/>
    <w:autoRedefine/>
    <w:uiPriority w:val="39"/>
    <w:unhideWhenUsed/>
    <w:rsid w:val="00D73373"/>
    <w:pPr>
      <w:ind w:left="840"/>
    </w:pPr>
    <w:rPr>
      <w:rFonts w:ascii="Calibri" w:hAnsi="Calibri" w:cs="Calibri"/>
      <w:sz w:val="18"/>
      <w:szCs w:val="18"/>
    </w:rPr>
  </w:style>
  <w:style w:type="paragraph" w:styleId="61">
    <w:name w:val="toc 6"/>
    <w:aliases w:val="toc 6"/>
    <w:basedOn w:val="a"/>
    <w:next w:val="a"/>
    <w:autoRedefine/>
    <w:uiPriority w:val="39"/>
    <w:unhideWhenUsed/>
    <w:rsid w:val="00D73373"/>
    <w:pPr>
      <w:ind w:left="1050"/>
    </w:pPr>
    <w:rPr>
      <w:rFonts w:ascii="Calibri" w:hAnsi="Calibri" w:cs="Calibri"/>
      <w:sz w:val="18"/>
      <w:szCs w:val="18"/>
    </w:rPr>
  </w:style>
  <w:style w:type="paragraph" w:styleId="7">
    <w:name w:val="toc 7"/>
    <w:aliases w:val="toc 7"/>
    <w:basedOn w:val="a"/>
    <w:next w:val="a"/>
    <w:autoRedefine/>
    <w:uiPriority w:val="39"/>
    <w:unhideWhenUsed/>
    <w:rsid w:val="00D73373"/>
    <w:pPr>
      <w:ind w:left="1260"/>
    </w:pPr>
    <w:rPr>
      <w:rFonts w:ascii="Calibri" w:hAnsi="Calibri" w:cs="Calibri"/>
      <w:sz w:val="18"/>
      <w:szCs w:val="18"/>
    </w:rPr>
  </w:style>
  <w:style w:type="paragraph" w:styleId="8">
    <w:name w:val="toc 8"/>
    <w:aliases w:val="toc 8"/>
    <w:basedOn w:val="a"/>
    <w:next w:val="a"/>
    <w:autoRedefine/>
    <w:uiPriority w:val="39"/>
    <w:unhideWhenUsed/>
    <w:rsid w:val="00D73373"/>
    <w:pPr>
      <w:ind w:left="1470"/>
    </w:pPr>
    <w:rPr>
      <w:rFonts w:ascii="Calibri" w:hAnsi="Calibri" w:cs="Calibri"/>
      <w:sz w:val="18"/>
      <w:szCs w:val="18"/>
    </w:rPr>
  </w:style>
  <w:style w:type="paragraph" w:styleId="9">
    <w:name w:val="toc 9"/>
    <w:aliases w:val="toc 9"/>
    <w:basedOn w:val="a"/>
    <w:next w:val="a"/>
    <w:autoRedefine/>
    <w:uiPriority w:val="39"/>
    <w:unhideWhenUsed/>
    <w:rsid w:val="00D73373"/>
    <w:pPr>
      <w:ind w:left="1680"/>
    </w:pPr>
    <w:rPr>
      <w:rFonts w:ascii="Calibri" w:hAnsi="Calibri" w:cs="Calibri"/>
      <w:sz w:val="18"/>
      <w:szCs w:val="18"/>
    </w:rPr>
  </w:style>
  <w:style w:type="paragraph" w:customStyle="1" w:styleId="Char">
    <w:name w:val="Char"/>
    <w:basedOn w:val="a"/>
    <w:autoRedefine/>
    <w:rsid w:val="007A2F36"/>
    <w:pPr>
      <w:spacing w:after="160" w:line="240" w:lineRule="exact"/>
    </w:pPr>
    <w:rPr>
      <w:rFonts w:ascii="Verdana" w:eastAsia="仿宋_GB2312" w:hAnsi="Verdana"/>
      <w:sz w:val="24"/>
      <w:lang w:eastAsia="en-US"/>
    </w:rPr>
  </w:style>
  <w:style w:type="paragraph" w:customStyle="1" w:styleId="CharCharCharCharChar1CharCharCharChar">
    <w:name w:val="Char Char Char Char Char1 Char Char Char Char"/>
    <w:basedOn w:val="a"/>
    <w:autoRedefine/>
    <w:rsid w:val="00AC6DC4"/>
    <w:pPr>
      <w:widowControl w:val="0"/>
      <w:tabs>
        <w:tab w:val="num" w:pos="1360"/>
      </w:tabs>
      <w:spacing w:line="240" w:lineRule="auto"/>
      <w:ind w:left="1360" w:hanging="720"/>
      <w:jc w:val="both"/>
    </w:pPr>
    <w:rPr>
      <w:kern w:val="2"/>
      <w:sz w:val="24"/>
      <w:szCs w:val="24"/>
    </w:rPr>
  </w:style>
  <w:style w:type="character" w:customStyle="1" w:styleId="50">
    <w:name w:val="标题 5 字符"/>
    <w:link w:val="5"/>
    <w:uiPriority w:val="9"/>
    <w:semiHidden/>
    <w:rsid w:val="00F91C06"/>
    <w:rPr>
      <w:b/>
      <w:bCs/>
      <w:sz w:val="28"/>
      <w:szCs w:val="28"/>
    </w:rPr>
  </w:style>
  <w:style w:type="character" w:customStyle="1" w:styleId="60">
    <w:name w:val="标题 6 字符"/>
    <w:link w:val="6"/>
    <w:uiPriority w:val="9"/>
    <w:semiHidden/>
    <w:rsid w:val="00F91C06"/>
    <w:rPr>
      <w:rFonts w:ascii="Cambria" w:eastAsia="宋体" w:hAnsi="Cambria" w:cs="Times New Roman"/>
      <w:b/>
      <w:bCs/>
      <w:sz w:val="24"/>
      <w:szCs w:val="24"/>
    </w:rPr>
  </w:style>
  <w:style w:type="table" w:styleId="af6">
    <w:name w:val="Table Grid"/>
    <w:basedOn w:val="a1"/>
    <w:uiPriority w:val="39"/>
    <w:rsid w:val="00C71B62"/>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标题 1 字符"/>
    <w:uiPriority w:val="9"/>
    <w:rsid w:val="00917904"/>
    <w:rPr>
      <w:rFonts w:ascii="等线 Light" w:eastAsia="等线 Light" w:hAnsi="等线 Light" w:cs="Times New Roman"/>
      <w:color w:val="2E74B5"/>
      <w:sz w:val="32"/>
      <w:szCs w:val="32"/>
    </w:rPr>
  </w:style>
  <w:style w:type="paragraph" w:styleId="af7">
    <w:name w:val="Bibliography"/>
    <w:basedOn w:val="a"/>
    <w:next w:val="a"/>
    <w:uiPriority w:val="37"/>
    <w:unhideWhenUsed/>
    <w:rsid w:val="00917904"/>
  </w:style>
  <w:style w:type="paragraph" w:styleId="af8">
    <w:name w:val="endnote text"/>
    <w:basedOn w:val="a"/>
    <w:link w:val="af9"/>
    <w:uiPriority w:val="99"/>
    <w:semiHidden/>
    <w:unhideWhenUsed/>
    <w:rsid w:val="00477790"/>
    <w:pPr>
      <w:snapToGrid w:val="0"/>
    </w:pPr>
  </w:style>
  <w:style w:type="character" w:customStyle="1" w:styleId="af9">
    <w:name w:val="尾注文本 字符"/>
    <w:basedOn w:val="a0"/>
    <w:link w:val="af8"/>
    <w:uiPriority w:val="99"/>
    <w:semiHidden/>
    <w:rsid w:val="00477790"/>
  </w:style>
  <w:style w:type="character" w:styleId="afa">
    <w:name w:val="endnote reference"/>
    <w:basedOn w:val="a0"/>
    <w:uiPriority w:val="99"/>
    <w:semiHidden/>
    <w:unhideWhenUsed/>
    <w:rsid w:val="00477790"/>
    <w:rPr>
      <w:vertAlign w:val="superscript"/>
    </w:rPr>
  </w:style>
  <w:style w:type="paragraph" w:styleId="afb">
    <w:name w:val="List Paragraph"/>
    <w:basedOn w:val="a"/>
    <w:uiPriority w:val="34"/>
    <w:rsid w:val="00477790"/>
    <w:pPr>
      <w:ind w:firstLineChars="200" w:firstLine="420"/>
    </w:pPr>
  </w:style>
  <w:style w:type="paragraph" w:customStyle="1" w:styleId="afc">
    <w:name w:val="参考文献"/>
    <w:basedOn w:val="a"/>
    <w:link w:val="afd"/>
    <w:qFormat/>
    <w:rsid w:val="0064579D"/>
    <w:pPr>
      <w:ind w:firstLineChars="200" w:firstLine="480"/>
    </w:pPr>
    <w:rPr>
      <w:sz w:val="24"/>
      <w:szCs w:val="24"/>
      <w:vertAlign w:val="superscript"/>
    </w:rPr>
  </w:style>
  <w:style w:type="paragraph" w:customStyle="1" w:styleId="Char10">
    <w:name w:val="Char1"/>
    <w:basedOn w:val="a"/>
    <w:autoRedefine/>
    <w:rsid w:val="006320E6"/>
    <w:pPr>
      <w:spacing w:after="160" w:line="240" w:lineRule="exact"/>
    </w:pPr>
    <w:rPr>
      <w:rFonts w:ascii="Verdana" w:eastAsia="仿宋_GB2312" w:hAnsi="Verdana"/>
      <w:sz w:val="24"/>
      <w:lang w:eastAsia="en-US"/>
    </w:rPr>
  </w:style>
  <w:style w:type="character" w:customStyle="1" w:styleId="afd">
    <w:name w:val="参考文献 字符"/>
    <w:basedOn w:val="a0"/>
    <w:link w:val="afc"/>
    <w:rsid w:val="0064579D"/>
    <w:rPr>
      <w:sz w:val="24"/>
      <w:szCs w:val="24"/>
      <w:vertAlign w:val="superscript"/>
    </w:rPr>
  </w:style>
  <w:style w:type="paragraph" w:styleId="afe">
    <w:name w:val="footnote text"/>
    <w:basedOn w:val="a"/>
    <w:link w:val="aff"/>
    <w:uiPriority w:val="99"/>
    <w:semiHidden/>
    <w:unhideWhenUsed/>
    <w:rsid w:val="006D24D5"/>
    <w:pPr>
      <w:snapToGrid w:val="0"/>
    </w:pPr>
    <w:rPr>
      <w:sz w:val="18"/>
      <w:szCs w:val="18"/>
    </w:rPr>
  </w:style>
  <w:style w:type="character" w:customStyle="1" w:styleId="aff">
    <w:name w:val="脚注文本 字符"/>
    <w:basedOn w:val="a0"/>
    <w:link w:val="afe"/>
    <w:uiPriority w:val="99"/>
    <w:semiHidden/>
    <w:rsid w:val="006D24D5"/>
    <w:rPr>
      <w:sz w:val="18"/>
      <w:szCs w:val="18"/>
    </w:rPr>
  </w:style>
  <w:style w:type="character" w:styleId="aff0">
    <w:name w:val="footnote reference"/>
    <w:basedOn w:val="a0"/>
    <w:uiPriority w:val="99"/>
    <w:semiHidden/>
    <w:unhideWhenUsed/>
    <w:rsid w:val="006D24D5"/>
    <w:rPr>
      <w:vertAlign w:val="superscript"/>
    </w:rPr>
  </w:style>
  <w:style w:type="paragraph" w:customStyle="1" w:styleId="aff1">
    <w:name w:val="页眉和脚注"/>
    <w:basedOn w:val="afe"/>
    <w:link w:val="aff2"/>
    <w:qFormat/>
    <w:rsid w:val="006D24D5"/>
  </w:style>
  <w:style w:type="character" w:customStyle="1" w:styleId="aff2">
    <w:name w:val="页眉和脚注 字符"/>
    <w:basedOn w:val="aff"/>
    <w:link w:val="aff1"/>
    <w:rsid w:val="006D24D5"/>
    <w:rPr>
      <w:sz w:val="18"/>
      <w:szCs w:val="18"/>
    </w:rPr>
  </w:style>
  <w:style w:type="character" w:styleId="aff3">
    <w:name w:val="annotation reference"/>
    <w:basedOn w:val="a0"/>
    <w:uiPriority w:val="99"/>
    <w:semiHidden/>
    <w:unhideWhenUsed/>
    <w:rsid w:val="00581CEA"/>
    <w:rPr>
      <w:sz w:val="21"/>
      <w:szCs w:val="21"/>
    </w:rPr>
  </w:style>
  <w:style w:type="paragraph" w:styleId="aff4">
    <w:name w:val="annotation text"/>
    <w:basedOn w:val="a"/>
    <w:link w:val="aff5"/>
    <w:uiPriority w:val="99"/>
    <w:semiHidden/>
    <w:unhideWhenUsed/>
    <w:rsid w:val="00581CEA"/>
  </w:style>
  <w:style w:type="character" w:customStyle="1" w:styleId="aff5">
    <w:name w:val="批注文字 字符"/>
    <w:basedOn w:val="a0"/>
    <w:link w:val="aff4"/>
    <w:uiPriority w:val="99"/>
    <w:semiHidden/>
    <w:rsid w:val="00581CEA"/>
  </w:style>
  <w:style w:type="paragraph" w:styleId="aff6">
    <w:name w:val="annotation subject"/>
    <w:basedOn w:val="aff4"/>
    <w:next w:val="aff4"/>
    <w:link w:val="aff7"/>
    <w:uiPriority w:val="99"/>
    <w:semiHidden/>
    <w:unhideWhenUsed/>
    <w:rsid w:val="00581CEA"/>
    <w:rPr>
      <w:b/>
      <w:bCs/>
    </w:rPr>
  </w:style>
  <w:style w:type="character" w:customStyle="1" w:styleId="aff7">
    <w:name w:val="批注主题 字符"/>
    <w:basedOn w:val="aff5"/>
    <w:link w:val="aff6"/>
    <w:uiPriority w:val="99"/>
    <w:semiHidden/>
    <w:rsid w:val="00581CEA"/>
    <w:rPr>
      <w:b/>
      <w:bCs/>
    </w:rPr>
  </w:style>
  <w:style w:type="character" w:styleId="aff8">
    <w:name w:val="Placeholder Text"/>
    <w:basedOn w:val="a0"/>
    <w:uiPriority w:val="99"/>
    <w:semiHidden/>
    <w:rsid w:val="00EC3AF1"/>
    <w:rPr>
      <w:color w:val="808080"/>
    </w:rPr>
  </w:style>
  <w:style w:type="character" w:styleId="aff9">
    <w:name w:val="Subtle Reference"/>
    <w:basedOn w:val="a0"/>
    <w:uiPriority w:val="31"/>
    <w:qFormat/>
    <w:rsid w:val="001C4A43"/>
    <w:rPr>
      <w:smallCaps/>
      <w:color w:val="5A5A5A" w:themeColor="text1" w:themeTint="A5"/>
    </w:rPr>
  </w:style>
  <w:style w:type="table" w:styleId="2-3">
    <w:name w:val="List Table 2 Accent 3"/>
    <w:basedOn w:val="a1"/>
    <w:uiPriority w:val="47"/>
    <w:rsid w:val="00A467C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310">
    <w:name w:val="目录 31"/>
    <w:aliases w:val="toc 31"/>
    <w:basedOn w:val="a"/>
    <w:next w:val="a"/>
    <w:uiPriority w:val="39"/>
    <w:rsid w:val="00CC39EC"/>
    <w:pPr>
      <w:ind w:left="420"/>
    </w:pPr>
    <w:rPr>
      <w:rFonts w:cs="Calibri"/>
      <w:iCs/>
    </w:rPr>
  </w:style>
  <w:style w:type="paragraph" w:styleId="90">
    <w:name w:val="index 9"/>
    <w:basedOn w:val="a"/>
    <w:next w:val="a"/>
    <w:autoRedefine/>
    <w:uiPriority w:val="99"/>
    <w:semiHidden/>
    <w:unhideWhenUsed/>
    <w:rsid w:val="00C15BF5"/>
    <w:pPr>
      <w:ind w:leftChars="1600" w:left="1600"/>
    </w:pPr>
  </w:style>
  <w:style w:type="paragraph" w:styleId="24">
    <w:name w:val="index 2"/>
    <w:basedOn w:val="a"/>
    <w:next w:val="a"/>
    <w:autoRedefine/>
    <w:uiPriority w:val="99"/>
    <w:semiHidden/>
    <w:unhideWhenUsed/>
    <w:rsid w:val="00FD0E96"/>
    <w:pPr>
      <w:ind w:leftChars="200" w:left="200"/>
    </w:pPr>
    <w:rPr>
      <w:sz w:val="21"/>
    </w:rPr>
  </w:style>
  <w:style w:type="paragraph" w:styleId="32">
    <w:name w:val="index 3"/>
    <w:basedOn w:val="a"/>
    <w:next w:val="a"/>
    <w:autoRedefine/>
    <w:uiPriority w:val="99"/>
    <w:semiHidden/>
    <w:unhideWhenUsed/>
    <w:rsid w:val="00FD0E96"/>
    <w:pPr>
      <w:ind w:leftChars="400" w:left="400"/>
    </w:pPr>
    <w:rPr>
      <w:sz w:val="21"/>
    </w:rPr>
  </w:style>
  <w:style w:type="paragraph" w:customStyle="1" w:styleId="affa">
    <w:name w:val="公式"/>
    <w:basedOn w:val="a"/>
    <w:link w:val="affb"/>
    <w:rsid w:val="0000139C"/>
    <w:rPr>
      <w:kern w:val="2"/>
      <w:sz w:val="24"/>
      <w:szCs w:val="24"/>
    </w:rPr>
  </w:style>
  <w:style w:type="character" w:customStyle="1" w:styleId="affb">
    <w:name w:val="公式 字符"/>
    <w:basedOn w:val="a0"/>
    <w:link w:val="affa"/>
    <w:rsid w:val="0000139C"/>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67955">
      <w:bodyDiv w:val="1"/>
      <w:marLeft w:val="0"/>
      <w:marRight w:val="0"/>
      <w:marTop w:val="0"/>
      <w:marBottom w:val="0"/>
      <w:divBdr>
        <w:top w:val="none" w:sz="0" w:space="0" w:color="auto"/>
        <w:left w:val="none" w:sz="0" w:space="0" w:color="auto"/>
        <w:bottom w:val="none" w:sz="0" w:space="0" w:color="auto"/>
        <w:right w:val="none" w:sz="0" w:space="0" w:color="auto"/>
      </w:divBdr>
    </w:div>
    <w:div w:id="114646036">
      <w:bodyDiv w:val="1"/>
      <w:marLeft w:val="0"/>
      <w:marRight w:val="0"/>
      <w:marTop w:val="0"/>
      <w:marBottom w:val="0"/>
      <w:divBdr>
        <w:top w:val="none" w:sz="0" w:space="0" w:color="auto"/>
        <w:left w:val="none" w:sz="0" w:space="0" w:color="auto"/>
        <w:bottom w:val="none" w:sz="0" w:space="0" w:color="auto"/>
        <w:right w:val="none" w:sz="0" w:space="0" w:color="auto"/>
      </w:divBdr>
      <w:divsChild>
        <w:div w:id="31616550">
          <w:marLeft w:val="547"/>
          <w:marRight w:val="0"/>
          <w:marTop w:val="86"/>
          <w:marBottom w:val="0"/>
          <w:divBdr>
            <w:top w:val="none" w:sz="0" w:space="0" w:color="auto"/>
            <w:left w:val="none" w:sz="0" w:space="0" w:color="auto"/>
            <w:bottom w:val="none" w:sz="0" w:space="0" w:color="auto"/>
            <w:right w:val="none" w:sz="0" w:space="0" w:color="auto"/>
          </w:divBdr>
        </w:div>
        <w:div w:id="845630029">
          <w:marLeft w:val="547"/>
          <w:marRight w:val="0"/>
          <w:marTop w:val="86"/>
          <w:marBottom w:val="0"/>
          <w:divBdr>
            <w:top w:val="none" w:sz="0" w:space="0" w:color="auto"/>
            <w:left w:val="none" w:sz="0" w:space="0" w:color="auto"/>
            <w:bottom w:val="none" w:sz="0" w:space="0" w:color="auto"/>
            <w:right w:val="none" w:sz="0" w:space="0" w:color="auto"/>
          </w:divBdr>
        </w:div>
        <w:div w:id="1463956698">
          <w:marLeft w:val="547"/>
          <w:marRight w:val="0"/>
          <w:marTop w:val="86"/>
          <w:marBottom w:val="0"/>
          <w:divBdr>
            <w:top w:val="none" w:sz="0" w:space="0" w:color="auto"/>
            <w:left w:val="none" w:sz="0" w:space="0" w:color="auto"/>
            <w:bottom w:val="none" w:sz="0" w:space="0" w:color="auto"/>
            <w:right w:val="none" w:sz="0" w:space="0" w:color="auto"/>
          </w:divBdr>
        </w:div>
        <w:div w:id="1870028120">
          <w:marLeft w:val="547"/>
          <w:marRight w:val="0"/>
          <w:marTop w:val="86"/>
          <w:marBottom w:val="0"/>
          <w:divBdr>
            <w:top w:val="none" w:sz="0" w:space="0" w:color="auto"/>
            <w:left w:val="none" w:sz="0" w:space="0" w:color="auto"/>
            <w:bottom w:val="none" w:sz="0" w:space="0" w:color="auto"/>
            <w:right w:val="none" w:sz="0" w:space="0" w:color="auto"/>
          </w:divBdr>
        </w:div>
      </w:divsChild>
    </w:div>
    <w:div w:id="185141936">
      <w:bodyDiv w:val="1"/>
      <w:marLeft w:val="0"/>
      <w:marRight w:val="0"/>
      <w:marTop w:val="0"/>
      <w:marBottom w:val="0"/>
      <w:divBdr>
        <w:top w:val="none" w:sz="0" w:space="0" w:color="auto"/>
        <w:left w:val="none" w:sz="0" w:space="0" w:color="auto"/>
        <w:bottom w:val="none" w:sz="0" w:space="0" w:color="auto"/>
        <w:right w:val="none" w:sz="0" w:space="0" w:color="auto"/>
      </w:divBdr>
    </w:div>
    <w:div w:id="232156638">
      <w:bodyDiv w:val="1"/>
      <w:marLeft w:val="0"/>
      <w:marRight w:val="0"/>
      <w:marTop w:val="0"/>
      <w:marBottom w:val="0"/>
      <w:divBdr>
        <w:top w:val="none" w:sz="0" w:space="0" w:color="auto"/>
        <w:left w:val="none" w:sz="0" w:space="0" w:color="auto"/>
        <w:bottom w:val="none" w:sz="0" w:space="0" w:color="auto"/>
        <w:right w:val="none" w:sz="0" w:space="0" w:color="auto"/>
      </w:divBdr>
    </w:div>
    <w:div w:id="338627275">
      <w:bodyDiv w:val="1"/>
      <w:marLeft w:val="0"/>
      <w:marRight w:val="0"/>
      <w:marTop w:val="0"/>
      <w:marBottom w:val="0"/>
      <w:divBdr>
        <w:top w:val="none" w:sz="0" w:space="0" w:color="auto"/>
        <w:left w:val="none" w:sz="0" w:space="0" w:color="auto"/>
        <w:bottom w:val="none" w:sz="0" w:space="0" w:color="auto"/>
        <w:right w:val="none" w:sz="0" w:space="0" w:color="auto"/>
      </w:divBdr>
    </w:div>
    <w:div w:id="438840402">
      <w:bodyDiv w:val="1"/>
      <w:marLeft w:val="0"/>
      <w:marRight w:val="0"/>
      <w:marTop w:val="0"/>
      <w:marBottom w:val="0"/>
      <w:divBdr>
        <w:top w:val="none" w:sz="0" w:space="0" w:color="auto"/>
        <w:left w:val="none" w:sz="0" w:space="0" w:color="auto"/>
        <w:bottom w:val="none" w:sz="0" w:space="0" w:color="auto"/>
        <w:right w:val="none" w:sz="0" w:space="0" w:color="auto"/>
      </w:divBdr>
    </w:div>
    <w:div w:id="997346604">
      <w:bodyDiv w:val="1"/>
      <w:marLeft w:val="0"/>
      <w:marRight w:val="0"/>
      <w:marTop w:val="0"/>
      <w:marBottom w:val="0"/>
      <w:divBdr>
        <w:top w:val="none" w:sz="0" w:space="0" w:color="auto"/>
        <w:left w:val="none" w:sz="0" w:space="0" w:color="auto"/>
        <w:bottom w:val="none" w:sz="0" w:space="0" w:color="auto"/>
        <w:right w:val="none" w:sz="0" w:space="0" w:color="auto"/>
      </w:divBdr>
    </w:div>
    <w:div w:id="1018191399">
      <w:bodyDiv w:val="1"/>
      <w:marLeft w:val="0"/>
      <w:marRight w:val="0"/>
      <w:marTop w:val="0"/>
      <w:marBottom w:val="0"/>
      <w:divBdr>
        <w:top w:val="none" w:sz="0" w:space="0" w:color="auto"/>
        <w:left w:val="none" w:sz="0" w:space="0" w:color="auto"/>
        <w:bottom w:val="none" w:sz="0" w:space="0" w:color="auto"/>
        <w:right w:val="none" w:sz="0" w:space="0" w:color="auto"/>
      </w:divBdr>
      <w:divsChild>
        <w:div w:id="137234444">
          <w:marLeft w:val="547"/>
          <w:marRight w:val="0"/>
          <w:marTop w:val="86"/>
          <w:marBottom w:val="0"/>
          <w:divBdr>
            <w:top w:val="none" w:sz="0" w:space="0" w:color="auto"/>
            <w:left w:val="none" w:sz="0" w:space="0" w:color="auto"/>
            <w:bottom w:val="none" w:sz="0" w:space="0" w:color="auto"/>
            <w:right w:val="none" w:sz="0" w:space="0" w:color="auto"/>
          </w:divBdr>
        </w:div>
      </w:divsChild>
    </w:div>
    <w:div w:id="1085884137">
      <w:bodyDiv w:val="1"/>
      <w:marLeft w:val="0"/>
      <w:marRight w:val="0"/>
      <w:marTop w:val="0"/>
      <w:marBottom w:val="0"/>
      <w:divBdr>
        <w:top w:val="none" w:sz="0" w:space="0" w:color="auto"/>
        <w:left w:val="none" w:sz="0" w:space="0" w:color="auto"/>
        <w:bottom w:val="none" w:sz="0" w:space="0" w:color="auto"/>
        <w:right w:val="none" w:sz="0" w:space="0" w:color="auto"/>
      </w:divBdr>
    </w:div>
    <w:div w:id="1106584155">
      <w:bodyDiv w:val="1"/>
      <w:marLeft w:val="0"/>
      <w:marRight w:val="0"/>
      <w:marTop w:val="0"/>
      <w:marBottom w:val="0"/>
      <w:divBdr>
        <w:top w:val="none" w:sz="0" w:space="0" w:color="auto"/>
        <w:left w:val="none" w:sz="0" w:space="0" w:color="auto"/>
        <w:bottom w:val="none" w:sz="0" w:space="0" w:color="auto"/>
        <w:right w:val="none" w:sz="0" w:space="0" w:color="auto"/>
      </w:divBdr>
    </w:div>
    <w:div w:id="1191795478">
      <w:bodyDiv w:val="1"/>
      <w:marLeft w:val="0"/>
      <w:marRight w:val="0"/>
      <w:marTop w:val="0"/>
      <w:marBottom w:val="0"/>
      <w:divBdr>
        <w:top w:val="none" w:sz="0" w:space="0" w:color="auto"/>
        <w:left w:val="none" w:sz="0" w:space="0" w:color="auto"/>
        <w:bottom w:val="none" w:sz="0" w:space="0" w:color="auto"/>
        <w:right w:val="none" w:sz="0" w:space="0" w:color="auto"/>
      </w:divBdr>
    </w:div>
    <w:div w:id="1372341077">
      <w:bodyDiv w:val="1"/>
      <w:marLeft w:val="0"/>
      <w:marRight w:val="0"/>
      <w:marTop w:val="0"/>
      <w:marBottom w:val="0"/>
      <w:divBdr>
        <w:top w:val="none" w:sz="0" w:space="0" w:color="auto"/>
        <w:left w:val="none" w:sz="0" w:space="0" w:color="auto"/>
        <w:bottom w:val="none" w:sz="0" w:space="0" w:color="auto"/>
        <w:right w:val="none" w:sz="0" w:space="0" w:color="auto"/>
      </w:divBdr>
    </w:div>
    <w:div w:id="1390807534">
      <w:bodyDiv w:val="1"/>
      <w:marLeft w:val="0"/>
      <w:marRight w:val="0"/>
      <w:marTop w:val="0"/>
      <w:marBottom w:val="0"/>
      <w:divBdr>
        <w:top w:val="none" w:sz="0" w:space="0" w:color="auto"/>
        <w:left w:val="none" w:sz="0" w:space="0" w:color="auto"/>
        <w:bottom w:val="none" w:sz="0" w:space="0" w:color="auto"/>
        <w:right w:val="none" w:sz="0" w:space="0" w:color="auto"/>
      </w:divBdr>
    </w:div>
    <w:div w:id="1490320141">
      <w:bodyDiv w:val="1"/>
      <w:marLeft w:val="0"/>
      <w:marRight w:val="0"/>
      <w:marTop w:val="0"/>
      <w:marBottom w:val="0"/>
      <w:divBdr>
        <w:top w:val="none" w:sz="0" w:space="0" w:color="auto"/>
        <w:left w:val="none" w:sz="0" w:space="0" w:color="auto"/>
        <w:bottom w:val="none" w:sz="0" w:space="0" w:color="auto"/>
        <w:right w:val="none" w:sz="0" w:space="0" w:color="auto"/>
      </w:divBdr>
      <w:divsChild>
        <w:div w:id="78840584">
          <w:marLeft w:val="0"/>
          <w:marRight w:val="0"/>
          <w:marTop w:val="0"/>
          <w:marBottom w:val="0"/>
          <w:divBdr>
            <w:top w:val="none" w:sz="0" w:space="0" w:color="auto"/>
            <w:left w:val="none" w:sz="0" w:space="0" w:color="auto"/>
            <w:bottom w:val="none" w:sz="0" w:space="0" w:color="auto"/>
            <w:right w:val="none" w:sz="0" w:space="0" w:color="auto"/>
          </w:divBdr>
        </w:div>
      </w:divsChild>
    </w:div>
    <w:div w:id="1563978519">
      <w:bodyDiv w:val="1"/>
      <w:marLeft w:val="0"/>
      <w:marRight w:val="0"/>
      <w:marTop w:val="0"/>
      <w:marBottom w:val="0"/>
      <w:divBdr>
        <w:top w:val="none" w:sz="0" w:space="0" w:color="auto"/>
        <w:left w:val="none" w:sz="0" w:space="0" w:color="auto"/>
        <w:bottom w:val="none" w:sz="0" w:space="0" w:color="auto"/>
        <w:right w:val="none" w:sz="0" w:space="0" w:color="auto"/>
      </w:divBdr>
    </w:div>
    <w:div w:id="1575507333">
      <w:bodyDiv w:val="1"/>
      <w:marLeft w:val="0"/>
      <w:marRight w:val="0"/>
      <w:marTop w:val="0"/>
      <w:marBottom w:val="0"/>
      <w:divBdr>
        <w:top w:val="none" w:sz="0" w:space="0" w:color="auto"/>
        <w:left w:val="none" w:sz="0" w:space="0" w:color="auto"/>
        <w:bottom w:val="none" w:sz="0" w:space="0" w:color="auto"/>
        <w:right w:val="none" w:sz="0" w:space="0" w:color="auto"/>
      </w:divBdr>
    </w:div>
    <w:div w:id="1589928277">
      <w:bodyDiv w:val="1"/>
      <w:marLeft w:val="0"/>
      <w:marRight w:val="0"/>
      <w:marTop w:val="0"/>
      <w:marBottom w:val="0"/>
      <w:divBdr>
        <w:top w:val="none" w:sz="0" w:space="0" w:color="auto"/>
        <w:left w:val="none" w:sz="0" w:space="0" w:color="auto"/>
        <w:bottom w:val="none" w:sz="0" w:space="0" w:color="auto"/>
        <w:right w:val="none" w:sz="0" w:space="0" w:color="auto"/>
      </w:divBdr>
    </w:div>
    <w:div w:id="1593277860">
      <w:bodyDiv w:val="1"/>
      <w:marLeft w:val="0"/>
      <w:marRight w:val="0"/>
      <w:marTop w:val="0"/>
      <w:marBottom w:val="0"/>
      <w:divBdr>
        <w:top w:val="none" w:sz="0" w:space="0" w:color="auto"/>
        <w:left w:val="none" w:sz="0" w:space="0" w:color="auto"/>
        <w:bottom w:val="none" w:sz="0" w:space="0" w:color="auto"/>
        <w:right w:val="none" w:sz="0" w:space="0" w:color="auto"/>
      </w:divBdr>
    </w:div>
    <w:div w:id="1653832840">
      <w:bodyDiv w:val="1"/>
      <w:marLeft w:val="0"/>
      <w:marRight w:val="0"/>
      <w:marTop w:val="0"/>
      <w:marBottom w:val="0"/>
      <w:divBdr>
        <w:top w:val="none" w:sz="0" w:space="0" w:color="auto"/>
        <w:left w:val="none" w:sz="0" w:space="0" w:color="auto"/>
        <w:bottom w:val="none" w:sz="0" w:space="0" w:color="auto"/>
        <w:right w:val="none" w:sz="0" w:space="0" w:color="auto"/>
      </w:divBdr>
    </w:div>
    <w:div w:id="1737049950">
      <w:bodyDiv w:val="1"/>
      <w:marLeft w:val="0"/>
      <w:marRight w:val="0"/>
      <w:marTop w:val="0"/>
      <w:marBottom w:val="0"/>
      <w:divBdr>
        <w:top w:val="none" w:sz="0" w:space="0" w:color="auto"/>
        <w:left w:val="none" w:sz="0" w:space="0" w:color="auto"/>
        <w:bottom w:val="none" w:sz="0" w:space="0" w:color="auto"/>
        <w:right w:val="none" w:sz="0" w:space="0" w:color="auto"/>
      </w:divBdr>
    </w:div>
    <w:div w:id="1914776049">
      <w:bodyDiv w:val="1"/>
      <w:marLeft w:val="0"/>
      <w:marRight w:val="0"/>
      <w:marTop w:val="0"/>
      <w:marBottom w:val="0"/>
      <w:divBdr>
        <w:top w:val="none" w:sz="0" w:space="0" w:color="auto"/>
        <w:left w:val="none" w:sz="0" w:space="0" w:color="auto"/>
        <w:bottom w:val="none" w:sz="0" w:space="0" w:color="auto"/>
        <w:right w:val="none" w:sz="0" w:space="0" w:color="auto"/>
      </w:divBdr>
    </w:div>
    <w:div w:id="1991399613">
      <w:bodyDiv w:val="1"/>
      <w:marLeft w:val="0"/>
      <w:marRight w:val="0"/>
      <w:marTop w:val="0"/>
      <w:marBottom w:val="0"/>
      <w:divBdr>
        <w:top w:val="none" w:sz="0" w:space="0" w:color="auto"/>
        <w:left w:val="none" w:sz="0" w:space="0" w:color="auto"/>
        <w:bottom w:val="none" w:sz="0" w:space="0" w:color="auto"/>
        <w:right w:val="none" w:sz="0" w:space="0" w:color="auto"/>
      </w:divBdr>
    </w:div>
    <w:div w:id="2021198925">
      <w:bodyDiv w:val="1"/>
      <w:marLeft w:val="0"/>
      <w:marRight w:val="0"/>
      <w:marTop w:val="0"/>
      <w:marBottom w:val="0"/>
      <w:divBdr>
        <w:top w:val="none" w:sz="0" w:space="0" w:color="auto"/>
        <w:left w:val="none" w:sz="0" w:space="0" w:color="auto"/>
        <w:bottom w:val="none" w:sz="0" w:space="0" w:color="auto"/>
        <w:right w:val="none" w:sz="0" w:space="0" w:color="auto"/>
      </w:divBdr>
    </w:div>
    <w:div w:id="205947174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omments" Target="comments.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microsoft.com/office/2011/relationships/commentsExtended" Target="commentsExtended.xml"/><Relationship Id="rId22"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b:Tag>NEH18</b:Tag>
    <b:SourceType>ArticleInAPeriodical</b:SourceType>
    <b:Guid>{6C24BF90-16E2-44B3-BBC6-307234274536}</b:Guid>
    <b:Title>Real-Time Continuous Detection and Recognition of Subject-Specific Smart TV Gestures via Fusion</b:Title>
    <b:Year>2018</b:Year>
    <b:Author>
      <b:Author>
        <b:NameList>
          <b:Person>
            <b:Last>NEHA DAWAR</b:Last>
            <b:First>(Student</b:First>
            <b:Middle>Member, IEEE), AND NASSER KEHTARNAVAZ, (Fellow, IEEE)</b:Middle>
          </b:Person>
        </b:NameList>
      </b:Author>
    </b:Author>
    <b:PeriodicalTitle>IEEE Access </b:PeriodicalTitle>
    <b:Month>3</b:Month>
    <b:Day>12</b:Day>
    <b:Pages>17292-17305</b:Pages>
    <b:RefOrder>1</b:RefOrder>
  </b:Source>
  <b:Source xmlns:b="http://schemas.openxmlformats.org/officeDocument/2006/bibliography">
    <b:Tag>李敏09</b:Tag>
    <b:SourceType>Book</b:SourceType>
    <b:Guid>{F75CF541-252B-44C4-AA83-9E9AE570DEC5}</b:Guid>
    <b:Author>
      <b:Author>
        <b:NameList>
          <b:Person>
            <b:Last>李敏</b:Last>
          </b:Person>
        </b:NameList>
      </b:Author>
    </b:Author>
    <b:Title>如何编写数目</b:Title>
    <b:Year>2009</b:Year>
    <b:RefOrder>1</b:RefOrder>
  </b:Source>
</b:Sources>
</file>

<file path=customXml/itemProps1.xml><?xml version="1.0" encoding="utf-8"?>
<ds:datastoreItem xmlns:ds="http://schemas.openxmlformats.org/officeDocument/2006/customXml" ds:itemID="{703FBDB6-CE62-429B-AFB8-067D85F06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3108</Words>
  <Characters>17718</Characters>
  <Application>Microsoft Office Word</Application>
  <DocSecurity>0</DocSecurity>
  <Lines>147</Lines>
  <Paragraphs>41</Paragraphs>
  <ScaleCrop>false</ScaleCrop>
  <Company/>
  <LinksUpToDate>false</LinksUpToDate>
  <CharactersWithSpaces>20785</CharactersWithSpaces>
  <SharedDoc>false</SharedDoc>
  <HLinks>
    <vt:vector size="138" baseType="variant">
      <vt:variant>
        <vt:i4>1572925</vt:i4>
      </vt:variant>
      <vt:variant>
        <vt:i4>116</vt:i4>
      </vt:variant>
      <vt:variant>
        <vt:i4>0</vt:i4>
      </vt:variant>
      <vt:variant>
        <vt:i4>5</vt:i4>
      </vt:variant>
      <vt:variant>
        <vt:lpwstr/>
      </vt:variant>
      <vt:variant>
        <vt:lpwstr>_Toc528830359</vt:lpwstr>
      </vt:variant>
      <vt:variant>
        <vt:i4>1572925</vt:i4>
      </vt:variant>
      <vt:variant>
        <vt:i4>110</vt:i4>
      </vt:variant>
      <vt:variant>
        <vt:i4>0</vt:i4>
      </vt:variant>
      <vt:variant>
        <vt:i4>5</vt:i4>
      </vt:variant>
      <vt:variant>
        <vt:lpwstr/>
      </vt:variant>
      <vt:variant>
        <vt:lpwstr>_Toc528830358</vt:lpwstr>
      </vt:variant>
      <vt:variant>
        <vt:i4>1572925</vt:i4>
      </vt:variant>
      <vt:variant>
        <vt:i4>104</vt:i4>
      </vt:variant>
      <vt:variant>
        <vt:i4>0</vt:i4>
      </vt:variant>
      <vt:variant>
        <vt:i4>5</vt:i4>
      </vt:variant>
      <vt:variant>
        <vt:lpwstr/>
      </vt:variant>
      <vt:variant>
        <vt:lpwstr>_Toc528830357</vt:lpwstr>
      </vt:variant>
      <vt:variant>
        <vt:i4>1572925</vt:i4>
      </vt:variant>
      <vt:variant>
        <vt:i4>98</vt:i4>
      </vt:variant>
      <vt:variant>
        <vt:i4>0</vt:i4>
      </vt:variant>
      <vt:variant>
        <vt:i4>5</vt:i4>
      </vt:variant>
      <vt:variant>
        <vt:lpwstr/>
      </vt:variant>
      <vt:variant>
        <vt:lpwstr>_Toc528830356</vt:lpwstr>
      </vt:variant>
      <vt:variant>
        <vt:i4>1572925</vt:i4>
      </vt:variant>
      <vt:variant>
        <vt:i4>92</vt:i4>
      </vt:variant>
      <vt:variant>
        <vt:i4>0</vt:i4>
      </vt:variant>
      <vt:variant>
        <vt:i4>5</vt:i4>
      </vt:variant>
      <vt:variant>
        <vt:lpwstr/>
      </vt:variant>
      <vt:variant>
        <vt:lpwstr>_Toc528830355</vt:lpwstr>
      </vt:variant>
      <vt:variant>
        <vt:i4>1572925</vt:i4>
      </vt:variant>
      <vt:variant>
        <vt:i4>86</vt:i4>
      </vt:variant>
      <vt:variant>
        <vt:i4>0</vt:i4>
      </vt:variant>
      <vt:variant>
        <vt:i4>5</vt:i4>
      </vt:variant>
      <vt:variant>
        <vt:lpwstr/>
      </vt:variant>
      <vt:variant>
        <vt:lpwstr>_Toc528830354</vt:lpwstr>
      </vt:variant>
      <vt:variant>
        <vt:i4>1572925</vt:i4>
      </vt:variant>
      <vt:variant>
        <vt:i4>80</vt:i4>
      </vt:variant>
      <vt:variant>
        <vt:i4>0</vt:i4>
      </vt:variant>
      <vt:variant>
        <vt:i4>5</vt:i4>
      </vt:variant>
      <vt:variant>
        <vt:lpwstr/>
      </vt:variant>
      <vt:variant>
        <vt:lpwstr>_Toc528830353</vt:lpwstr>
      </vt:variant>
      <vt:variant>
        <vt:i4>1572925</vt:i4>
      </vt:variant>
      <vt:variant>
        <vt:i4>74</vt:i4>
      </vt:variant>
      <vt:variant>
        <vt:i4>0</vt:i4>
      </vt:variant>
      <vt:variant>
        <vt:i4>5</vt:i4>
      </vt:variant>
      <vt:variant>
        <vt:lpwstr/>
      </vt:variant>
      <vt:variant>
        <vt:lpwstr>_Toc528830352</vt:lpwstr>
      </vt:variant>
      <vt:variant>
        <vt:i4>1572925</vt:i4>
      </vt:variant>
      <vt:variant>
        <vt:i4>68</vt:i4>
      </vt:variant>
      <vt:variant>
        <vt:i4>0</vt:i4>
      </vt:variant>
      <vt:variant>
        <vt:i4>5</vt:i4>
      </vt:variant>
      <vt:variant>
        <vt:lpwstr/>
      </vt:variant>
      <vt:variant>
        <vt:lpwstr>_Toc528830351</vt:lpwstr>
      </vt:variant>
      <vt:variant>
        <vt:i4>1572925</vt:i4>
      </vt:variant>
      <vt:variant>
        <vt:i4>62</vt:i4>
      </vt:variant>
      <vt:variant>
        <vt:i4>0</vt:i4>
      </vt:variant>
      <vt:variant>
        <vt:i4>5</vt:i4>
      </vt:variant>
      <vt:variant>
        <vt:lpwstr/>
      </vt:variant>
      <vt:variant>
        <vt:lpwstr>_Toc528830350</vt:lpwstr>
      </vt:variant>
      <vt:variant>
        <vt:i4>1638461</vt:i4>
      </vt:variant>
      <vt:variant>
        <vt:i4>56</vt:i4>
      </vt:variant>
      <vt:variant>
        <vt:i4>0</vt:i4>
      </vt:variant>
      <vt:variant>
        <vt:i4>5</vt:i4>
      </vt:variant>
      <vt:variant>
        <vt:lpwstr/>
      </vt:variant>
      <vt:variant>
        <vt:lpwstr>_Toc528830349</vt:lpwstr>
      </vt:variant>
      <vt:variant>
        <vt:i4>1638461</vt:i4>
      </vt:variant>
      <vt:variant>
        <vt:i4>50</vt:i4>
      </vt:variant>
      <vt:variant>
        <vt:i4>0</vt:i4>
      </vt:variant>
      <vt:variant>
        <vt:i4>5</vt:i4>
      </vt:variant>
      <vt:variant>
        <vt:lpwstr/>
      </vt:variant>
      <vt:variant>
        <vt:lpwstr>_Toc528830348</vt:lpwstr>
      </vt:variant>
      <vt:variant>
        <vt:i4>1638461</vt:i4>
      </vt:variant>
      <vt:variant>
        <vt:i4>44</vt:i4>
      </vt:variant>
      <vt:variant>
        <vt:i4>0</vt:i4>
      </vt:variant>
      <vt:variant>
        <vt:i4>5</vt:i4>
      </vt:variant>
      <vt:variant>
        <vt:lpwstr/>
      </vt:variant>
      <vt:variant>
        <vt:lpwstr>_Toc528830347</vt:lpwstr>
      </vt:variant>
      <vt:variant>
        <vt:i4>1638461</vt:i4>
      </vt:variant>
      <vt:variant>
        <vt:i4>38</vt:i4>
      </vt:variant>
      <vt:variant>
        <vt:i4>0</vt:i4>
      </vt:variant>
      <vt:variant>
        <vt:i4>5</vt:i4>
      </vt:variant>
      <vt:variant>
        <vt:lpwstr/>
      </vt:variant>
      <vt:variant>
        <vt:lpwstr>_Toc528830346</vt:lpwstr>
      </vt:variant>
      <vt:variant>
        <vt:i4>1638461</vt:i4>
      </vt:variant>
      <vt:variant>
        <vt:i4>32</vt:i4>
      </vt:variant>
      <vt:variant>
        <vt:i4>0</vt:i4>
      </vt:variant>
      <vt:variant>
        <vt:i4>5</vt:i4>
      </vt:variant>
      <vt:variant>
        <vt:lpwstr/>
      </vt:variant>
      <vt:variant>
        <vt:lpwstr>_Toc528830345</vt:lpwstr>
      </vt:variant>
      <vt:variant>
        <vt:i4>1638461</vt:i4>
      </vt:variant>
      <vt:variant>
        <vt:i4>26</vt:i4>
      </vt:variant>
      <vt:variant>
        <vt:i4>0</vt:i4>
      </vt:variant>
      <vt:variant>
        <vt:i4>5</vt:i4>
      </vt:variant>
      <vt:variant>
        <vt:lpwstr/>
      </vt:variant>
      <vt:variant>
        <vt:lpwstr>_Toc528830344</vt:lpwstr>
      </vt:variant>
      <vt:variant>
        <vt:i4>1638461</vt:i4>
      </vt:variant>
      <vt:variant>
        <vt:i4>20</vt:i4>
      </vt:variant>
      <vt:variant>
        <vt:i4>0</vt:i4>
      </vt:variant>
      <vt:variant>
        <vt:i4>5</vt:i4>
      </vt:variant>
      <vt:variant>
        <vt:lpwstr/>
      </vt:variant>
      <vt:variant>
        <vt:lpwstr>_Toc528830343</vt:lpwstr>
      </vt:variant>
      <vt:variant>
        <vt:i4>1638461</vt:i4>
      </vt:variant>
      <vt:variant>
        <vt:i4>14</vt:i4>
      </vt:variant>
      <vt:variant>
        <vt:i4>0</vt:i4>
      </vt:variant>
      <vt:variant>
        <vt:i4>5</vt:i4>
      </vt:variant>
      <vt:variant>
        <vt:lpwstr/>
      </vt:variant>
      <vt:variant>
        <vt:lpwstr>_Toc528830342</vt:lpwstr>
      </vt:variant>
      <vt:variant>
        <vt:i4>1638461</vt:i4>
      </vt:variant>
      <vt:variant>
        <vt:i4>8</vt:i4>
      </vt:variant>
      <vt:variant>
        <vt:i4>0</vt:i4>
      </vt:variant>
      <vt:variant>
        <vt:i4>5</vt:i4>
      </vt:variant>
      <vt:variant>
        <vt:lpwstr/>
      </vt:variant>
      <vt:variant>
        <vt:lpwstr>_Toc528830341</vt:lpwstr>
      </vt:variant>
      <vt:variant>
        <vt:i4>1638461</vt:i4>
      </vt:variant>
      <vt:variant>
        <vt:i4>2</vt:i4>
      </vt:variant>
      <vt:variant>
        <vt:i4>0</vt:i4>
      </vt:variant>
      <vt:variant>
        <vt:i4>5</vt:i4>
      </vt:variant>
      <vt:variant>
        <vt:lpwstr/>
      </vt:variant>
      <vt:variant>
        <vt:lpwstr>_Toc528830340</vt:lpwstr>
      </vt:variant>
      <vt:variant>
        <vt:i4>1704001</vt:i4>
      </vt:variant>
      <vt:variant>
        <vt:i4>6</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3</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0</vt:i4>
      </vt:variant>
      <vt:variant>
        <vt:i4>0</vt:i4>
      </vt:variant>
      <vt:variant>
        <vt:i4>5</vt:i4>
      </vt:variant>
      <vt:variant>
        <vt:lpwstr>http://zhidao.baidu.com/search?word=%E6%96%87%E7%8C%AE%E7%B1%BB%E5%9E%8B%E6%A0%87%E8%AF%86&amp;fr=qb_search_exp&amp;ie=utf8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 京 师 范 大 学</dc:title>
  <dc:subject/>
  <dc:creator>仇思宇</dc:creator>
  <cp:keywords/>
  <dc:description/>
  <cp:lastModifiedBy>qiu siyu</cp:lastModifiedBy>
  <cp:revision>2</cp:revision>
  <cp:lastPrinted>2019-04-13T10:57:00Z</cp:lastPrinted>
  <dcterms:created xsi:type="dcterms:W3CDTF">2019-04-15T07:19:00Z</dcterms:created>
  <dcterms:modified xsi:type="dcterms:W3CDTF">2019-04-15T07:19:00Z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2052-8.1.0.3526</vt:lpwstr>
  </property>
</Properties>
</file>